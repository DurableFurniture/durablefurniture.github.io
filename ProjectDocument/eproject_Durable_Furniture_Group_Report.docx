
<file path=[Content_Types].xml><?xml version="1.0" encoding="utf-8"?>
<Types xmlns="http://schemas.openxmlformats.org/package/2006/content-types">
  <Default Extension="jfif"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F2DED2C" w14:textId="3EF775A1" w:rsidR="002E2D8B" w:rsidRPr="00F86CCE" w:rsidRDefault="002E2D8B" w:rsidP="002E2D8B">
      <w:pPr>
        <w:ind w:firstLine="720"/>
        <w:jc w:val="center"/>
        <w:rPr>
          <w:rFonts w:ascii="Arial" w:hAnsi="Arial" w:cs="Arial"/>
          <w:b/>
          <w:color w:val="C45911" w:themeColor="accent2" w:themeShade="BF"/>
          <w:sz w:val="28"/>
          <w:szCs w:val="28"/>
          <w:lang w:val="en-US"/>
          <w:rPrChange w:id="0" w:author="Vinh Trần" w:date="2021-07-30T09:50:00Z">
            <w:rPr>
              <w:rFonts w:ascii="Times New Roman" w:hAnsi="Times New Roman" w:cs="Times New Roman"/>
              <w:b/>
              <w:color w:val="C45911" w:themeColor="accent2" w:themeShade="BF"/>
              <w:sz w:val="28"/>
              <w:szCs w:val="28"/>
              <w:lang w:val="en-US"/>
            </w:rPr>
          </w:rPrChange>
        </w:rPr>
      </w:pPr>
      <w:r w:rsidRPr="00F86CCE">
        <w:rPr>
          <w:rFonts w:ascii="Arial" w:hAnsi="Arial" w:cs="Arial"/>
          <w:b/>
          <w:color w:val="C45911" w:themeColor="accent2" w:themeShade="BF"/>
          <w:sz w:val="28"/>
          <w:szCs w:val="28"/>
          <w:lang w:val="en-US"/>
          <w:rPrChange w:id="1" w:author="Vinh Trần" w:date="2021-07-30T09:50:00Z">
            <w:rPr>
              <w:rFonts w:ascii="Times New Roman" w:hAnsi="Times New Roman" w:cs="Times New Roman"/>
              <w:b/>
              <w:color w:val="C45911" w:themeColor="accent2" w:themeShade="BF"/>
              <w:sz w:val="28"/>
              <w:szCs w:val="28"/>
              <w:lang w:val="en-US"/>
            </w:rPr>
          </w:rPrChange>
        </w:rPr>
        <w:t xml:space="preserve">FPT </w:t>
      </w:r>
      <w:proofErr w:type="gramStart"/>
      <w:r w:rsidRPr="00F86CCE">
        <w:rPr>
          <w:rFonts w:ascii="Arial" w:hAnsi="Arial" w:cs="Arial"/>
          <w:b/>
          <w:color w:val="C45911" w:themeColor="accent2" w:themeShade="BF"/>
          <w:sz w:val="28"/>
          <w:szCs w:val="28"/>
          <w:lang w:val="en-US"/>
          <w:rPrChange w:id="2" w:author="Vinh Trần" w:date="2021-07-30T09:50:00Z">
            <w:rPr>
              <w:rFonts w:ascii="Times New Roman" w:hAnsi="Times New Roman" w:cs="Times New Roman"/>
              <w:b/>
              <w:color w:val="C45911" w:themeColor="accent2" w:themeShade="BF"/>
              <w:sz w:val="28"/>
              <w:szCs w:val="28"/>
              <w:lang w:val="en-US"/>
            </w:rPr>
          </w:rPrChange>
        </w:rPr>
        <w:t xml:space="preserve">APTECH </w:t>
      </w:r>
      <w:ins w:id="3" w:author="acer" w:date="2021-07-27T21:06:00Z">
        <w:r w:rsidR="006E18ED" w:rsidRPr="00F86CCE">
          <w:rPr>
            <w:rFonts w:ascii="Arial" w:hAnsi="Arial" w:cs="Arial"/>
            <w:b/>
            <w:color w:val="C45911" w:themeColor="accent2" w:themeShade="BF"/>
            <w:sz w:val="28"/>
            <w:szCs w:val="28"/>
            <w:lang w:val="en-US"/>
            <w:rPrChange w:id="4" w:author="Vinh Trần" w:date="2021-07-30T09:50:00Z">
              <w:rPr>
                <w:rFonts w:ascii="Times New Roman" w:hAnsi="Times New Roman" w:cs="Times New Roman"/>
                <w:b/>
                <w:color w:val="C45911" w:themeColor="accent2" w:themeShade="BF"/>
                <w:sz w:val="28"/>
                <w:szCs w:val="28"/>
                <w:lang w:val="en-US"/>
              </w:rPr>
            </w:rPrChange>
          </w:rPr>
          <w:t xml:space="preserve"> </w:t>
        </w:r>
      </w:ins>
      <w:r w:rsidRPr="00F86CCE">
        <w:rPr>
          <w:rFonts w:ascii="Arial" w:hAnsi="Arial" w:cs="Arial"/>
          <w:b/>
          <w:color w:val="C45911" w:themeColor="accent2" w:themeShade="BF"/>
          <w:sz w:val="28"/>
          <w:szCs w:val="28"/>
          <w:lang w:val="en-US"/>
          <w:rPrChange w:id="5" w:author="Vinh Trần" w:date="2021-07-30T09:50:00Z">
            <w:rPr>
              <w:rFonts w:ascii="Times New Roman" w:hAnsi="Times New Roman" w:cs="Times New Roman"/>
              <w:b/>
              <w:color w:val="C45911" w:themeColor="accent2" w:themeShade="BF"/>
              <w:sz w:val="28"/>
              <w:szCs w:val="28"/>
              <w:lang w:val="en-US"/>
            </w:rPr>
          </w:rPrChange>
        </w:rPr>
        <w:t>–</w:t>
      </w:r>
      <w:proofErr w:type="gramEnd"/>
      <w:r w:rsidRPr="00F86CCE">
        <w:rPr>
          <w:rFonts w:ascii="Arial" w:hAnsi="Arial" w:cs="Arial"/>
          <w:b/>
          <w:color w:val="C45911" w:themeColor="accent2" w:themeShade="BF"/>
          <w:sz w:val="28"/>
          <w:szCs w:val="28"/>
          <w:lang w:val="en-US"/>
          <w:rPrChange w:id="6" w:author="Vinh Trần" w:date="2021-07-30T09:50:00Z">
            <w:rPr>
              <w:rFonts w:ascii="Times New Roman" w:hAnsi="Times New Roman" w:cs="Times New Roman"/>
              <w:b/>
              <w:color w:val="C45911" w:themeColor="accent2" w:themeShade="BF"/>
              <w:sz w:val="28"/>
              <w:szCs w:val="28"/>
              <w:lang w:val="en-US"/>
            </w:rPr>
          </w:rPrChange>
        </w:rPr>
        <w:t xml:space="preserve">  COMPUTER EDUCATION</w:t>
      </w:r>
    </w:p>
    <w:p w14:paraId="4FF0AE57" w14:textId="77777777" w:rsidR="002E2D8B" w:rsidRPr="00F86CCE" w:rsidRDefault="002E2D8B" w:rsidP="002E2D8B">
      <w:pPr>
        <w:ind w:firstLine="720"/>
        <w:jc w:val="center"/>
        <w:rPr>
          <w:rFonts w:ascii="Arial" w:hAnsi="Arial" w:cs="Arial"/>
          <w:b/>
          <w:color w:val="C45911" w:themeColor="accent2" w:themeShade="BF"/>
          <w:sz w:val="28"/>
          <w:szCs w:val="28"/>
          <w:rPrChange w:id="7" w:author="Vinh Trần" w:date="2021-07-30T09:50:00Z">
            <w:rPr>
              <w:rFonts w:ascii="Times New Roman" w:hAnsi="Times New Roman" w:cs="Times New Roman"/>
              <w:b/>
              <w:color w:val="C45911" w:themeColor="accent2" w:themeShade="BF"/>
              <w:sz w:val="28"/>
              <w:szCs w:val="28"/>
            </w:rPr>
          </w:rPrChange>
        </w:rPr>
      </w:pPr>
      <w:r w:rsidRPr="00F86CCE">
        <w:rPr>
          <w:rFonts w:ascii="Arial" w:hAnsi="Arial" w:cs="Arial"/>
          <w:b/>
          <w:noProof/>
          <w:color w:val="ED7D31" w:themeColor="accent2"/>
          <w:sz w:val="28"/>
          <w:szCs w:val="28"/>
          <w:lang w:val="en-US"/>
          <w:rPrChange w:id="8" w:author="Vinh Trần" w:date="2021-07-30T09:50:00Z">
            <w:rPr>
              <w:rFonts w:ascii="Times New Roman" w:hAnsi="Times New Roman" w:cs="Times New Roman"/>
              <w:b/>
              <w:noProof/>
              <w:color w:val="ED7D31" w:themeColor="accent2"/>
              <w:sz w:val="28"/>
              <w:szCs w:val="28"/>
              <w:lang w:val="en-US"/>
            </w:rPr>
          </w:rPrChange>
        </w:rPr>
        <mc:AlternateContent>
          <mc:Choice Requires="wps">
            <w:drawing>
              <wp:anchor distT="0" distB="0" distL="114300" distR="114300" simplePos="0" relativeHeight="251654144" behindDoc="0" locked="0" layoutInCell="1" allowOverlap="1" wp14:anchorId="76B9AFB4" wp14:editId="4C967B22">
                <wp:simplePos x="0" y="0"/>
                <wp:positionH relativeFrom="column">
                  <wp:posOffset>2072640</wp:posOffset>
                </wp:positionH>
                <wp:positionV relativeFrom="paragraph">
                  <wp:posOffset>31750</wp:posOffset>
                </wp:positionV>
                <wp:extent cx="198120" cy="213360"/>
                <wp:effectExtent l="57150" t="19050" r="30480" b="91440"/>
                <wp:wrapNone/>
                <wp:docPr id="13" name="5-Point Star 13"/>
                <wp:cNvGraphicFramePr/>
                <a:graphic xmlns:a="http://schemas.openxmlformats.org/drawingml/2006/main">
                  <a:graphicData uri="http://schemas.microsoft.com/office/word/2010/wordprocessingShape">
                    <wps:wsp>
                      <wps:cNvSpPr/>
                      <wps:spPr>
                        <a:xfrm>
                          <a:off x="0" y="0"/>
                          <a:ext cx="198120" cy="213360"/>
                        </a:xfrm>
                        <a:prstGeom prst="star5">
                          <a:avLst/>
                        </a:prstGeom>
                      </wps:spPr>
                      <wps:style>
                        <a:lnRef idx="0">
                          <a:schemeClr val="accent6"/>
                        </a:lnRef>
                        <a:fillRef idx="3">
                          <a:schemeClr val="accent6"/>
                        </a:fillRef>
                        <a:effectRef idx="3">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E9E5F7" id="5-Point Star 13" o:spid="_x0000_s1026" style="position:absolute;margin-left:163.2pt;margin-top:2.5pt;width:15.6pt;height:16.8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98120,213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" path="m,81496r75676,1l99060,r23384,81497l198120,81496r-61223,50367l160282,213359,99060,162991,37838,213359,61223,131863,,81496xe" fillcolor="#77b64e [3033]" stroked="f">
                <v:fill color2="#6eaa46 [3177]" rotate="t" colors="0 #81b861;.5 #6fb242;1 #61a235" focus="100%" type="gradient">
                  <o:fill v:ext="view" type="gradientUnscaled"/>
                </v:fill>
                <v:shadow on="t" color="black" opacity="41287f" offset="0,1.5pt"/>
                <v:path arrowok="t" o:connecttype="custom" o:connectlocs="0,81496;75676,81497;99060,0;122444,81497;198120,81496;136897,131863;160282,213359;99060,162991;37838,213359;61223,131863;0,81496" o:connectangles="0,0,0,0,0,0,0,0,0,0,0"/>
              </v:shape>
            </w:pict>
          </mc:Fallback>
        </mc:AlternateContent>
      </w:r>
      <w:r w:rsidRPr="00F86CCE">
        <w:rPr>
          <w:rFonts w:ascii="Arial" w:hAnsi="Arial" w:cs="Arial"/>
          <w:b/>
          <w:noProof/>
          <w:color w:val="ED7D31" w:themeColor="accent2"/>
          <w:sz w:val="28"/>
          <w:szCs w:val="28"/>
          <w:lang w:val="en-US"/>
          <w:rPrChange w:id="9" w:author="Vinh Trần" w:date="2021-07-30T09:50:00Z">
            <w:rPr>
              <w:rFonts w:ascii="Times New Roman" w:hAnsi="Times New Roman" w:cs="Times New Roman"/>
              <w:b/>
              <w:noProof/>
              <w:color w:val="ED7D31" w:themeColor="accent2"/>
              <w:sz w:val="28"/>
              <w:szCs w:val="28"/>
              <w:lang w:val="en-US"/>
            </w:rPr>
          </w:rPrChange>
        </w:rPr>
        <mc:AlternateContent>
          <mc:Choice Requires="wps">
            <w:drawing>
              <wp:anchor distT="0" distB="0" distL="114300" distR="114300" simplePos="0" relativeHeight="251656192" behindDoc="0" locked="0" layoutInCell="1" allowOverlap="1" wp14:anchorId="43FEB32C" wp14:editId="1D2C8770">
                <wp:simplePos x="0" y="0"/>
                <wp:positionH relativeFrom="column">
                  <wp:posOffset>2590800</wp:posOffset>
                </wp:positionH>
                <wp:positionV relativeFrom="paragraph">
                  <wp:posOffset>39370</wp:posOffset>
                </wp:positionV>
                <wp:extent cx="198120" cy="213360"/>
                <wp:effectExtent l="57150" t="19050" r="30480" b="91440"/>
                <wp:wrapNone/>
                <wp:docPr id="32" name="5-Point Star 32"/>
                <wp:cNvGraphicFramePr/>
                <a:graphic xmlns:a="http://schemas.openxmlformats.org/drawingml/2006/main">
                  <a:graphicData uri="http://schemas.microsoft.com/office/word/2010/wordprocessingShape">
                    <wps:wsp>
                      <wps:cNvSpPr/>
                      <wps:spPr>
                        <a:xfrm>
                          <a:off x="0" y="0"/>
                          <a:ext cx="198120" cy="213360"/>
                        </a:xfrm>
                        <a:prstGeom prst="star5">
                          <a:avLst/>
                        </a:prstGeom>
                      </wps:spPr>
                      <wps:style>
                        <a:lnRef idx="0">
                          <a:schemeClr val="accent6"/>
                        </a:lnRef>
                        <a:fillRef idx="3">
                          <a:schemeClr val="accent6"/>
                        </a:fillRef>
                        <a:effectRef idx="3">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4D74B3" id="5-Point Star 32" o:spid="_x0000_s1026" style="position:absolute;margin-left:204pt;margin-top:3.1pt;width:15.6pt;height:16.8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98120,213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" path="m,81496r75676,1l99060,r23384,81497l198120,81496r-61223,50367l160282,213359,99060,162991,37838,213359,61223,131863,,81496xe" fillcolor="#77b64e [3033]" stroked="f">
                <v:fill color2="#6eaa46 [3177]" rotate="t" colors="0 #81b861;.5 #6fb242;1 #61a235" focus="100%" type="gradient">
                  <o:fill v:ext="view" type="gradientUnscaled"/>
                </v:fill>
                <v:shadow on="t" color="black" opacity="41287f" offset="0,1.5pt"/>
                <v:path arrowok="t" o:connecttype="custom" o:connectlocs="0,81496;75676,81497;99060,0;122444,81497;198120,81496;136897,131863;160282,213359;99060,162991;37838,213359;61223,131863;0,81496" o:connectangles="0,0,0,0,0,0,0,0,0,0,0"/>
              </v:shape>
            </w:pict>
          </mc:Fallback>
        </mc:AlternateContent>
      </w:r>
      <w:r w:rsidRPr="00F86CCE">
        <w:rPr>
          <w:rFonts w:ascii="Arial" w:hAnsi="Arial" w:cs="Arial"/>
          <w:b/>
          <w:noProof/>
          <w:color w:val="ED7D31" w:themeColor="accent2"/>
          <w:sz w:val="28"/>
          <w:szCs w:val="28"/>
          <w:lang w:val="en-US"/>
          <w:rPrChange w:id="10" w:author="Vinh Trần" w:date="2021-07-30T09:50:00Z">
            <w:rPr>
              <w:rFonts w:ascii="Times New Roman" w:hAnsi="Times New Roman" w:cs="Times New Roman"/>
              <w:b/>
              <w:noProof/>
              <w:color w:val="ED7D31" w:themeColor="accent2"/>
              <w:sz w:val="28"/>
              <w:szCs w:val="28"/>
              <w:lang w:val="en-US"/>
            </w:rPr>
          </w:rPrChange>
        </w:rPr>
        <mc:AlternateContent>
          <mc:Choice Requires="wps">
            <w:drawing>
              <wp:anchor distT="0" distB="0" distL="114300" distR="114300" simplePos="0" relativeHeight="251660288" behindDoc="0" locked="0" layoutInCell="1" allowOverlap="1" wp14:anchorId="50548F1B" wp14:editId="5702DA38">
                <wp:simplePos x="0" y="0"/>
                <wp:positionH relativeFrom="column">
                  <wp:posOffset>3093720</wp:posOffset>
                </wp:positionH>
                <wp:positionV relativeFrom="paragraph">
                  <wp:posOffset>39370</wp:posOffset>
                </wp:positionV>
                <wp:extent cx="198120" cy="213360"/>
                <wp:effectExtent l="57150" t="19050" r="30480" b="91440"/>
                <wp:wrapNone/>
                <wp:docPr id="33" name="5-Point Star 33"/>
                <wp:cNvGraphicFramePr/>
                <a:graphic xmlns:a="http://schemas.openxmlformats.org/drawingml/2006/main">
                  <a:graphicData uri="http://schemas.microsoft.com/office/word/2010/wordprocessingShape">
                    <wps:wsp>
                      <wps:cNvSpPr/>
                      <wps:spPr>
                        <a:xfrm>
                          <a:off x="0" y="0"/>
                          <a:ext cx="198120" cy="213360"/>
                        </a:xfrm>
                        <a:prstGeom prst="star5">
                          <a:avLst/>
                        </a:prstGeom>
                      </wps:spPr>
                      <wps:style>
                        <a:lnRef idx="0">
                          <a:schemeClr val="accent6"/>
                        </a:lnRef>
                        <a:fillRef idx="3">
                          <a:schemeClr val="accent6"/>
                        </a:fillRef>
                        <a:effectRef idx="3">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18D95D" id="5-Point Star 33" o:spid="_x0000_s1026" style="position:absolute;margin-left:243.6pt;margin-top:3.1pt;width:15.6pt;height:16.8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98120,213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" path="m,81496r75676,1l99060,r23384,81497l198120,81496r-61223,50367l160282,213359,99060,162991,37838,213359,61223,131863,,81496xe" fillcolor="#77b64e [3033]" stroked="f">
                <v:fill color2="#6eaa46 [3177]" rotate="t" colors="0 #81b861;.5 #6fb242;1 #61a235" focus="100%" type="gradient">
                  <o:fill v:ext="view" type="gradientUnscaled"/>
                </v:fill>
                <v:shadow on="t" color="black" opacity="41287f" offset="0,1.5pt"/>
                <v:path arrowok="t" o:connecttype="custom" o:connectlocs="0,81496;75676,81497;99060,0;122444,81497;198120,81496;136897,131863;160282,213359;99060,162991;37838,213359;61223,131863;0,81496" o:connectangles="0,0,0,0,0,0,0,0,0,0,0"/>
              </v:shape>
            </w:pict>
          </mc:Fallback>
        </mc:AlternateContent>
      </w:r>
      <w:r w:rsidRPr="00F86CCE">
        <w:rPr>
          <w:rFonts w:ascii="Arial" w:hAnsi="Arial" w:cs="Arial"/>
          <w:b/>
          <w:noProof/>
          <w:color w:val="ED7D31" w:themeColor="accent2"/>
          <w:sz w:val="28"/>
          <w:szCs w:val="28"/>
          <w:lang w:val="en-US"/>
          <w:rPrChange w:id="11" w:author="Vinh Trần" w:date="2021-07-30T09:50:00Z">
            <w:rPr>
              <w:rFonts w:ascii="Times New Roman" w:hAnsi="Times New Roman" w:cs="Times New Roman"/>
              <w:b/>
              <w:noProof/>
              <w:color w:val="ED7D31" w:themeColor="accent2"/>
              <w:sz w:val="28"/>
              <w:szCs w:val="28"/>
              <w:lang w:val="en-US"/>
            </w:rPr>
          </w:rPrChange>
        </w:rPr>
        <mc:AlternateContent>
          <mc:Choice Requires="wps">
            <w:drawing>
              <wp:anchor distT="0" distB="0" distL="114300" distR="114300" simplePos="0" relativeHeight="251658240" behindDoc="0" locked="0" layoutInCell="1" allowOverlap="1" wp14:anchorId="237A8743" wp14:editId="2EA3E4EA">
                <wp:simplePos x="0" y="0"/>
                <wp:positionH relativeFrom="column">
                  <wp:posOffset>3672840</wp:posOffset>
                </wp:positionH>
                <wp:positionV relativeFrom="paragraph">
                  <wp:posOffset>39370</wp:posOffset>
                </wp:positionV>
                <wp:extent cx="198120" cy="213360"/>
                <wp:effectExtent l="57150" t="19050" r="30480" b="91440"/>
                <wp:wrapNone/>
                <wp:docPr id="34" name="5-Point Star 34"/>
                <wp:cNvGraphicFramePr/>
                <a:graphic xmlns:a="http://schemas.openxmlformats.org/drawingml/2006/main">
                  <a:graphicData uri="http://schemas.microsoft.com/office/word/2010/wordprocessingShape">
                    <wps:wsp>
                      <wps:cNvSpPr/>
                      <wps:spPr>
                        <a:xfrm>
                          <a:off x="0" y="0"/>
                          <a:ext cx="198120" cy="213360"/>
                        </a:xfrm>
                        <a:prstGeom prst="star5">
                          <a:avLst/>
                        </a:prstGeom>
                      </wps:spPr>
                      <wps:style>
                        <a:lnRef idx="0">
                          <a:schemeClr val="accent6"/>
                        </a:lnRef>
                        <a:fillRef idx="3">
                          <a:schemeClr val="accent6"/>
                        </a:fillRef>
                        <a:effectRef idx="3">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A5A04E" id="5-Point Star 34" o:spid="_x0000_s1026" style="position:absolute;margin-left:289.2pt;margin-top:3.1pt;width:15.6pt;height:16.8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98120,213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" path="m,81496r75676,1l99060,r23384,81497l198120,81496r-61223,50367l160282,213359,99060,162991,37838,213359,61223,131863,,81496xe" fillcolor="#77b64e [3033]" stroked="f">
                <v:fill color2="#6eaa46 [3177]" rotate="t" colors="0 #81b861;.5 #6fb242;1 #61a235" focus="100%" type="gradient">
                  <o:fill v:ext="view" type="gradientUnscaled"/>
                </v:fill>
                <v:shadow on="t" color="black" opacity="41287f" offset="0,1.5pt"/>
                <v:path arrowok="t" o:connecttype="custom" o:connectlocs="0,81496;75676,81497;99060,0;122444,81497;198120,81496;136897,131863;160282,213359;99060,162991;37838,213359;61223,131863;0,81496" o:connectangles="0,0,0,0,0,0,0,0,0,0,0"/>
              </v:shape>
            </w:pict>
          </mc:Fallback>
        </mc:AlternateContent>
      </w:r>
      <w:r w:rsidRPr="00F86CCE">
        <w:rPr>
          <w:rFonts w:ascii="Arial" w:hAnsi="Arial" w:cs="Arial"/>
          <w:b/>
          <w:noProof/>
          <w:color w:val="ED7D31" w:themeColor="accent2"/>
          <w:sz w:val="28"/>
          <w:szCs w:val="28"/>
          <w:lang w:val="en-US"/>
          <w:rPrChange w:id="12" w:author="Vinh Trần" w:date="2021-07-30T09:50:00Z">
            <w:rPr>
              <w:rFonts w:ascii="Times New Roman" w:hAnsi="Times New Roman" w:cs="Times New Roman"/>
              <w:b/>
              <w:noProof/>
              <w:color w:val="ED7D31" w:themeColor="accent2"/>
              <w:sz w:val="28"/>
              <w:szCs w:val="28"/>
              <w:lang w:val="en-US"/>
            </w:rPr>
          </w:rPrChange>
        </w:rPr>
        <mc:AlternateContent>
          <mc:Choice Requires="wps">
            <w:drawing>
              <wp:anchor distT="0" distB="0" distL="114300" distR="114300" simplePos="0" relativeHeight="251662336" behindDoc="0" locked="0" layoutInCell="1" allowOverlap="1" wp14:anchorId="6091BB19" wp14:editId="51C3A2F8">
                <wp:simplePos x="0" y="0"/>
                <wp:positionH relativeFrom="column">
                  <wp:posOffset>4259580</wp:posOffset>
                </wp:positionH>
                <wp:positionV relativeFrom="paragraph">
                  <wp:posOffset>39370</wp:posOffset>
                </wp:positionV>
                <wp:extent cx="198120" cy="213360"/>
                <wp:effectExtent l="57150" t="19050" r="30480" b="91440"/>
                <wp:wrapNone/>
                <wp:docPr id="35" name="5-Point Star 35"/>
                <wp:cNvGraphicFramePr/>
                <a:graphic xmlns:a="http://schemas.openxmlformats.org/drawingml/2006/main">
                  <a:graphicData uri="http://schemas.microsoft.com/office/word/2010/wordprocessingShape">
                    <wps:wsp>
                      <wps:cNvSpPr/>
                      <wps:spPr>
                        <a:xfrm>
                          <a:off x="0" y="0"/>
                          <a:ext cx="198120" cy="213360"/>
                        </a:xfrm>
                        <a:prstGeom prst="star5">
                          <a:avLst/>
                        </a:prstGeom>
                      </wps:spPr>
                      <wps:style>
                        <a:lnRef idx="0">
                          <a:schemeClr val="accent6"/>
                        </a:lnRef>
                        <a:fillRef idx="3">
                          <a:schemeClr val="accent6"/>
                        </a:fillRef>
                        <a:effectRef idx="3">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07D984" id="5-Point Star 35" o:spid="_x0000_s1026" style="position:absolute;margin-left:335.4pt;margin-top:3.1pt;width:15.6pt;height:16.8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98120,213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" path="m,81496r75676,1l99060,r23384,81497l198120,81496r-61223,50367l160282,213359,99060,162991,37838,213359,61223,131863,,81496xe" fillcolor="#77b64e [3033]" stroked="f">
                <v:fill color2="#6eaa46 [3177]" rotate="t" colors="0 #81b861;.5 #6fb242;1 #61a235" focus="100%" type="gradient">
                  <o:fill v:ext="view" type="gradientUnscaled"/>
                </v:fill>
                <v:shadow on="t" color="black" opacity="41287f" offset="0,1.5pt"/>
                <v:path arrowok="t" o:connecttype="custom" o:connectlocs="0,81496;75676,81497;99060,0;122444,81497;198120,81496;136897,131863;160282,213359;99060,162991;37838,213359;61223,131863;0,81496" o:connectangles="0,0,0,0,0,0,0,0,0,0,0"/>
              </v:shape>
            </w:pict>
          </mc:Fallback>
        </mc:AlternateContent>
      </w:r>
    </w:p>
    <w:p w14:paraId="5F5D1519" w14:textId="77777777" w:rsidR="002E2D8B" w:rsidRPr="00F86CCE" w:rsidRDefault="002E2D8B" w:rsidP="002E2D8B">
      <w:pPr>
        <w:ind w:firstLine="720"/>
        <w:jc w:val="center"/>
        <w:rPr>
          <w:rFonts w:ascii="Arial" w:hAnsi="Arial" w:cs="Arial"/>
          <w:sz w:val="28"/>
          <w:szCs w:val="28"/>
          <w:rPrChange w:id="13" w:author="Vinh Trần" w:date="2021-07-30T09:50:00Z">
            <w:rPr>
              <w:rFonts w:ascii="Times New Roman" w:hAnsi="Times New Roman" w:cs="Times New Roman"/>
              <w:sz w:val="28"/>
              <w:szCs w:val="28"/>
            </w:rPr>
          </w:rPrChange>
        </w:rPr>
      </w:pPr>
      <w:r w:rsidRPr="00F86CCE">
        <w:rPr>
          <w:rFonts w:ascii="Arial" w:hAnsi="Arial" w:cs="Arial"/>
          <w:noProof/>
          <w:sz w:val="28"/>
          <w:szCs w:val="28"/>
          <w:lang w:val="en-US"/>
          <w:rPrChange w:id="14" w:author="Vinh Trần" w:date="2021-07-30T09:50:00Z">
            <w:rPr>
              <w:rFonts w:ascii="Times New Roman" w:hAnsi="Times New Roman" w:cs="Times New Roman"/>
              <w:noProof/>
              <w:sz w:val="28"/>
              <w:szCs w:val="28"/>
              <w:lang w:val="en-US"/>
            </w:rPr>
          </w:rPrChange>
        </w:rPr>
        <w:drawing>
          <wp:inline distT="0" distB="0" distL="0" distR="0" wp14:anchorId="594FEBB8" wp14:editId="6A12D3B3">
            <wp:extent cx="2305210" cy="230521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imthumb.jfif"/>
                    <pic:cNvPicPr/>
                  </pic:nvPicPr>
                  <pic:blipFill>
                    <a:blip r:embed="rId5">
                      <a:extLst>
                        <a:ext uri="{28A0092B-C50C-407E-A947-70E740481C1C}">
                          <a14:useLocalDpi xmlns:a14="http://schemas.microsoft.com/office/drawing/2010/main" val="0"/>
                        </a:ext>
                      </a:extLst>
                    </a:blip>
                    <a:stretch>
                      <a:fillRect/>
                    </a:stretch>
                  </pic:blipFill>
                  <pic:spPr>
                    <a:xfrm>
                      <a:off x="0" y="0"/>
                      <a:ext cx="2313786" cy="2313786"/>
                    </a:xfrm>
                    <a:prstGeom prst="rect">
                      <a:avLst/>
                    </a:prstGeom>
                  </pic:spPr>
                </pic:pic>
              </a:graphicData>
            </a:graphic>
          </wp:inline>
        </w:drawing>
      </w:r>
    </w:p>
    <w:p w14:paraId="10FF4397" w14:textId="77777777" w:rsidR="002E2D8B" w:rsidRPr="00F86CCE" w:rsidRDefault="002E2D8B" w:rsidP="002E2D8B">
      <w:pPr>
        <w:ind w:firstLine="720"/>
        <w:jc w:val="center"/>
        <w:rPr>
          <w:rFonts w:ascii="Arial" w:hAnsi="Arial" w:cs="Arial"/>
          <w:sz w:val="28"/>
          <w:szCs w:val="28"/>
          <w:rPrChange w:id="15" w:author="Vinh Trần" w:date="2021-07-30T09:50:00Z">
            <w:rPr>
              <w:rFonts w:ascii="Times New Roman" w:hAnsi="Times New Roman" w:cs="Times New Roman"/>
              <w:sz w:val="28"/>
              <w:szCs w:val="28"/>
            </w:rPr>
          </w:rPrChange>
        </w:rPr>
      </w:pPr>
    </w:p>
    <w:p w14:paraId="2BD0B3BA" w14:textId="77777777" w:rsidR="002E2D8B" w:rsidRPr="00F86CCE" w:rsidRDefault="002E2D8B" w:rsidP="002E2D8B">
      <w:pPr>
        <w:ind w:firstLine="720"/>
        <w:jc w:val="center"/>
        <w:rPr>
          <w:rFonts w:ascii="Arial" w:hAnsi="Arial" w:cs="Arial"/>
          <w:b/>
          <w:sz w:val="36"/>
          <w:szCs w:val="36"/>
          <w:rPrChange w:id="16" w:author="Vinh Trần" w:date="2021-07-30T09:50:00Z">
            <w:rPr>
              <w:rFonts w:ascii="Times New Roman" w:hAnsi="Times New Roman" w:cs="Times New Roman"/>
              <w:b/>
              <w:sz w:val="36"/>
              <w:szCs w:val="36"/>
            </w:rPr>
          </w:rPrChange>
        </w:rPr>
      </w:pPr>
      <w:r w:rsidRPr="00F86CCE">
        <w:rPr>
          <w:rFonts w:ascii="Arial" w:hAnsi="Arial" w:cs="Arial"/>
          <w:b/>
          <w:i/>
          <w:sz w:val="40"/>
          <w:szCs w:val="40"/>
          <w:lang w:val="en-US"/>
          <w:rPrChange w:id="17" w:author="Vinh Trần" w:date="2021-07-30T09:50:00Z">
            <w:rPr>
              <w:rFonts w:ascii="Times New Roman" w:hAnsi="Times New Roman" w:cs="Times New Roman"/>
              <w:b/>
              <w:i/>
              <w:sz w:val="40"/>
              <w:szCs w:val="40"/>
              <w:lang w:val="en-US"/>
            </w:rPr>
          </w:rPrChange>
        </w:rPr>
        <w:t>Topic</w:t>
      </w:r>
      <w:r w:rsidRPr="00F86CCE">
        <w:rPr>
          <w:rFonts w:ascii="Arial" w:hAnsi="Arial" w:cs="Arial"/>
          <w:b/>
          <w:i/>
          <w:sz w:val="40"/>
          <w:szCs w:val="40"/>
          <w:rPrChange w:id="18" w:author="Vinh Trần" w:date="2021-07-30T09:50:00Z">
            <w:rPr>
              <w:rFonts w:ascii="Times New Roman" w:hAnsi="Times New Roman" w:cs="Times New Roman"/>
              <w:b/>
              <w:i/>
              <w:sz w:val="40"/>
              <w:szCs w:val="40"/>
            </w:rPr>
          </w:rPrChange>
        </w:rPr>
        <w:t>:</w:t>
      </w:r>
      <w:r w:rsidRPr="00F86CCE">
        <w:rPr>
          <w:rFonts w:ascii="Arial" w:hAnsi="Arial" w:cs="Arial"/>
          <w:b/>
          <w:bCs/>
          <w:sz w:val="40"/>
          <w:szCs w:val="40"/>
          <w:lang w:val="en-US"/>
          <w:rPrChange w:id="19" w:author="Vinh Trần" w:date="2021-07-30T09:50:00Z">
            <w:rPr>
              <w:b/>
              <w:bCs/>
              <w:sz w:val="40"/>
              <w:szCs w:val="40"/>
              <w:lang w:val="en-US"/>
            </w:rPr>
          </w:rPrChange>
        </w:rPr>
        <w:t xml:space="preserve"> </w:t>
      </w:r>
      <w:proofErr w:type="spellStart"/>
      <w:r w:rsidRPr="00F86CCE">
        <w:rPr>
          <w:rFonts w:ascii="Arial" w:hAnsi="Arial" w:cs="Arial"/>
          <w:b/>
          <w:bCs/>
          <w:sz w:val="40"/>
          <w:szCs w:val="40"/>
          <w:lang w:val="en-US"/>
          <w:rPrChange w:id="20" w:author="Vinh Trần" w:date="2021-07-30T09:50:00Z">
            <w:rPr>
              <w:b/>
              <w:bCs/>
              <w:sz w:val="40"/>
              <w:szCs w:val="40"/>
              <w:lang w:val="en-US"/>
            </w:rPr>
          </w:rPrChange>
        </w:rPr>
        <w:t>eProject</w:t>
      </w:r>
      <w:proofErr w:type="spellEnd"/>
      <w:r w:rsidRPr="00F86CCE">
        <w:rPr>
          <w:rFonts w:ascii="Arial" w:hAnsi="Arial" w:cs="Arial"/>
          <w:b/>
          <w:bCs/>
          <w:sz w:val="40"/>
          <w:szCs w:val="40"/>
          <w:lang w:val="en-US"/>
          <w:rPrChange w:id="21" w:author="Vinh Trần" w:date="2021-07-30T09:50:00Z">
            <w:rPr>
              <w:b/>
              <w:bCs/>
              <w:sz w:val="40"/>
              <w:szCs w:val="40"/>
              <w:lang w:val="en-US"/>
            </w:rPr>
          </w:rPrChange>
        </w:rPr>
        <w:t xml:space="preserve"> Specification - HTML5 - DURABLE_FURNITURES</w:t>
      </w:r>
    </w:p>
    <w:p w14:paraId="008B9F12" w14:textId="77777777" w:rsidR="002E2D8B" w:rsidRPr="00F86CCE" w:rsidRDefault="002E2D8B" w:rsidP="002E2D8B">
      <w:pPr>
        <w:ind w:firstLine="720"/>
        <w:jc w:val="center"/>
        <w:rPr>
          <w:rFonts w:ascii="Arial" w:hAnsi="Arial" w:cs="Arial"/>
          <w:b/>
          <w:i/>
          <w:sz w:val="40"/>
          <w:szCs w:val="40"/>
          <w:lang w:val="en-US"/>
          <w:rPrChange w:id="22" w:author="Vinh Trần" w:date="2021-07-30T09:50:00Z">
            <w:rPr>
              <w:rFonts w:ascii="Times New Roman" w:hAnsi="Times New Roman" w:cs="Times New Roman"/>
              <w:b/>
              <w:i/>
              <w:sz w:val="40"/>
              <w:szCs w:val="40"/>
              <w:lang w:val="en-US"/>
            </w:rPr>
          </w:rPrChange>
        </w:rPr>
      </w:pPr>
    </w:p>
    <w:p w14:paraId="0762275F" w14:textId="77777777" w:rsidR="002E2D8B" w:rsidRPr="00F86CCE" w:rsidRDefault="002E2D8B" w:rsidP="002E2D8B">
      <w:pPr>
        <w:ind w:firstLine="720"/>
        <w:rPr>
          <w:rFonts w:ascii="Arial" w:hAnsi="Arial" w:cs="Arial"/>
          <w:b/>
          <w:i/>
          <w:sz w:val="28"/>
          <w:szCs w:val="28"/>
          <w:rPrChange w:id="23" w:author="Vinh Trần" w:date="2021-07-30T09:50:00Z">
            <w:rPr>
              <w:rFonts w:ascii="Times New Roman" w:hAnsi="Times New Roman" w:cs="Times New Roman"/>
              <w:b/>
              <w:i/>
              <w:sz w:val="28"/>
              <w:szCs w:val="28"/>
            </w:rPr>
          </w:rPrChange>
        </w:rPr>
      </w:pPr>
    </w:p>
    <w:p w14:paraId="5B8D12F8" w14:textId="77777777" w:rsidR="002E2D8B" w:rsidRPr="00F86CCE" w:rsidRDefault="002E2D8B" w:rsidP="002E2D8B">
      <w:pPr>
        <w:ind w:firstLine="720"/>
        <w:jc w:val="center"/>
        <w:rPr>
          <w:rFonts w:ascii="Arial" w:hAnsi="Arial" w:cs="Arial"/>
          <w:b/>
          <w:sz w:val="28"/>
          <w:szCs w:val="28"/>
          <w:lang w:val="en-US"/>
          <w:rPrChange w:id="24" w:author="Vinh Trần" w:date="2021-07-30T09:50:00Z">
            <w:rPr>
              <w:rFonts w:ascii="Times New Roman" w:hAnsi="Times New Roman" w:cs="Times New Roman"/>
              <w:b/>
              <w:sz w:val="28"/>
              <w:szCs w:val="28"/>
              <w:lang w:val="en-US"/>
            </w:rPr>
          </w:rPrChange>
        </w:rPr>
      </w:pPr>
      <w:r w:rsidRPr="00F86CCE">
        <w:rPr>
          <w:rFonts w:ascii="Arial" w:hAnsi="Arial" w:cs="Arial"/>
          <w:b/>
          <w:sz w:val="28"/>
          <w:szCs w:val="28"/>
          <w:lang w:val="en-US"/>
          <w:rPrChange w:id="25" w:author="Vinh Trần" w:date="2021-07-30T09:50:00Z">
            <w:rPr>
              <w:rFonts w:ascii="Times New Roman" w:hAnsi="Times New Roman" w:cs="Times New Roman"/>
              <w:b/>
              <w:sz w:val="28"/>
              <w:szCs w:val="28"/>
              <w:lang w:val="en-US"/>
            </w:rPr>
          </w:rPrChange>
        </w:rPr>
        <w:t>Teacher</w:t>
      </w:r>
      <w:r w:rsidRPr="00F86CCE">
        <w:rPr>
          <w:rFonts w:ascii="Arial" w:hAnsi="Arial" w:cs="Arial"/>
          <w:b/>
          <w:sz w:val="28"/>
          <w:szCs w:val="28"/>
          <w:rPrChange w:id="26" w:author="Vinh Trần" w:date="2021-07-30T09:50:00Z">
            <w:rPr>
              <w:rFonts w:ascii="Times New Roman" w:hAnsi="Times New Roman" w:cs="Times New Roman"/>
              <w:b/>
              <w:sz w:val="28"/>
              <w:szCs w:val="28"/>
            </w:rPr>
          </w:rPrChange>
        </w:rPr>
        <w:t xml:space="preserve">: </w:t>
      </w:r>
      <w:r w:rsidRPr="00F86CCE">
        <w:rPr>
          <w:rFonts w:ascii="Arial" w:hAnsi="Arial" w:cs="Arial"/>
          <w:b/>
          <w:sz w:val="28"/>
          <w:szCs w:val="28"/>
          <w:lang w:val="en-US"/>
          <w:rPrChange w:id="27" w:author="Vinh Trần" w:date="2021-07-30T09:50:00Z">
            <w:rPr>
              <w:rFonts w:ascii="Times New Roman" w:hAnsi="Times New Roman" w:cs="Times New Roman"/>
              <w:b/>
              <w:sz w:val="28"/>
              <w:szCs w:val="28"/>
              <w:lang w:val="en-US"/>
            </w:rPr>
          </w:rPrChange>
        </w:rPr>
        <w:t>MR. QUẢNG</w:t>
      </w:r>
    </w:p>
    <w:p w14:paraId="4E1DA6EC" w14:textId="77777777" w:rsidR="002E2D8B" w:rsidRPr="00F86CCE" w:rsidRDefault="002E2D8B" w:rsidP="002E2D8B">
      <w:pPr>
        <w:ind w:firstLine="720"/>
        <w:jc w:val="center"/>
        <w:rPr>
          <w:rFonts w:ascii="Arial" w:hAnsi="Arial" w:cs="Arial"/>
          <w:b/>
          <w:sz w:val="28"/>
          <w:szCs w:val="28"/>
          <w:lang w:val="en-US"/>
          <w:rPrChange w:id="28" w:author="Vinh Trần" w:date="2021-07-30T09:50:00Z">
            <w:rPr>
              <w:rFonts w:ascii="Times New Roman" w:hAnsi="Times New Roman" w:cs="Times New Roman"/>
              <w:b/>
              <w:sz w:val="28"/>
              <w:szCs w:val="28"/>
              <w:lang w:val="en-US"/>
            </w:rPr>
          </w:rPrChange>
        </w:rPr>
      </w:pPr>
      <w:r w:rsidRPr="00F86CCE">
        <w:rPr>
          <w:rFonts w:ascii="Arial" w:hAnsi="Arial" w:cs="Arial"/>
          <w:b/>
          <w:sz w:val="28"/>
          <w:szCs w:val="28"/>
          <w:lang w:val="en-US"/>
          <w:rPrChange w:id="29" w:author="Vinh Trần" w:date="2021-07-30T09:50:00Z">
            <w:rPr>
              <w:rFonts w:ascii="Times New Roman" w:hAnsi="Times New Roman" w:cs="Times New Roman"/>
              <w:b/>
              <w:sz w:val="28"/>
              <w:szCs w:val="28"/>
              <w:lang w:val="en-US"/>
            </w:rPr>
          </w:rPrChange>
        </w:rPr>
        <w:t>Members</w:t>
      </w:r>
      <w:r w:rsidRPr="00F86CCE">
        <w:rPr>
          <w:rFonts w:ascii="Arial" w:hAnsi="Arial" w:cs="Arial"/>
          <w:b/>
          <w:sz w:val="28"/>
          <w:szCs w:val="28"/>
          <w:rPrChange w:id="30" w:author="Vinh Trần" w:date="2021-07-30T09:50:00Z">
            <w:rPr>
              <w:rFonts w:ascii="Times New Roman" w:hAnsi="Times New Roman" w:cs="Times New Roman"/>
              <w:b/>
              <w:sz w:val="28"/>
              <w:szCs w:val="28"/>
            </w:rPr>
          </w:rPrChange>
        </w:rPr>
        <w:t xml:space="preserve">: </w:t>
      </w:r>
      <w:r w:rsidRPr="00F86CCE">
        <w:rPr>
          <w:rFonts w:ascii="Arial" w:hAnsi="Arial" w:cs="Arial"/>
          <w:b/>
          <w:sz w:val="28"/>
          <w:szCs w:val="28"/>
          <w:lang w:val="en-US"/>
          <w:rPrChange w:id="31" w:author="Vinh Trần" w:date="2021-07-30T09:50:00Z">
            <w:rPr>
              <w:rFonts w:ascii="Times New Roman" w:hAnsi="Times New Roman" w:cs="Times New Roman"/>
              <w:b/>
              <w:sz w:val="28"/>
              <w:szCs w:val="28"/>
              <w:lang w:val="en-US"/>
            </w:rPr>
          </w:rPrChange>
        </w:rPr>
        <w:t xml:space="preserve">Group </w:t>
      </w:r>
      <w:proofErr w:type="gramStart"/>
      <w:r w:rsidRPr="00F86CCE">
        <w:rPr>
          <w:rFonts w:ascii="Arial" w:hAnsi="Arial" w:cs="Arial"/>
          <w:b/>
          <w:sz w:val="28"/>
          <w:szCs w:val="28"/>
          <w:lang w:val="en-US"/>
          <w:rPrChange w:id="32" w:author="Vinh Trần" w:date="2021-07-30T09:50:00Z">
            <w:rPr>
              <w:rFonts w:ascii="Times New Roman" w:hAnsi="Times New Roman" w:cs="Times New Roman"/>
              <w:b/>
              <w:sz w:val="28"/>
              <w:szCs w:val="28"/>
              <w:lang w:val="en-US"/>
            </w:rPr>
          </w:rPrChange>
        </w:rPr>
        <w:t>4</w:t>
      </w:r>
      <w:r w:rsidRPr="00F86CCE">
        <w:rPr>
          <w:rFonts w:ascii="Arial" w:hAnsi="Arial" w:cs="Arial"/>
          <w:b/>
          <w:sz w:val="28"/>
          <w:szCs w:val="28"/>
          <w:rPrChange w:id="33" w:author="Vinh Trần" w:date="2021-07-30T09:50:00Z">
            <w:rPr>
              <w:rFonts w:ascii="Times New Roman" w:hAnsi="Times New Roman" w:cs="Times New Roman"/>
              <w:b/>
              <w:sz w:val="28"/>
              <w:szCs w:val="28"/>
            </w:rPr>
          </w:rPrChange>
        </w:rPr>
        <w:t xml:space="preserve">  –</w:t>
      </w:r>
      <w:proofErr w:type="gramEnd"/>
      <w:r w:rsidRPr="00F86CCE">
        <w:rPr>
          <w:rFonts w:ascii="Arial" w:hAnsi="Arial" w:cs="Arial"/>
          <w:b/>
          <w:sz w:val="28"/>
          <w:szCs w:val="28"/>
          <w:rPrChange w:id="34" w:author="Vinh Trần" w:date="2021-07-30T09:50:00Z">
            <w:rPr>
              <w:rFonts w:ascii="Times New Roman" w:hAnsi="Times New Roman" w:cs="Times New Roman"/>
              <w:b/>
              <w:sz w:val="28"/>
              <w:szCs w:val="28"/>
            </w:rPr>
          </w:rPrChange>
        </w:rPr>
        <w:t xml:space="preserve"> </w:t>
      </w:r>
      <w:r w:rsidRPr="00F86CCE">
        <w:rPr>
          <w:rFonts w:ascii="Arial" w:hAnsi="Arial" w:cs="Arial"/>
          <w:b/>
          <w:sz w:val="28"/>
          <w:szCs w:val="28"/>
          <w:lang w:val="en-US"/>
          <w:rPrChange w:id="35" w:author="Vinh Trần" w:date="2021-07-30T09:50:00Z">
            <w:rPr>
              <w:rFonts w:ascii="Times New Roman" w:hAnsi="Times New Roman" w:cs="Times New Roman"/>
              <w:b/>
              <w:sz w:val="28"/>
              <w:szCs w:val="28"/>
              <w:lang w:val="en-US"/>
            </w:rPr>
          </w:rPrChange>
        </w:rPr>
        <w:t xml:space="preserve"> Class: T2103E</w:t>
      </w:r>
    </w:p>
    <w:p w14:paraId="62998067" w14:textId="77777777" w:rsidR="002E2D8B" w:rsidRPr="00F86CCE" w:rsidRDefault="002E2D8B" w:rsidP="002E2D8B">
      <w:pPr>
        <w:ind w:firstLine="720"/>
        <w:jc w:val="center"/>
        <w:rPr>
          <w:rFonts w:ascii="Arial" w:hAnsi="Arial" w:cs="Arial"/>
          <w:b/>
          <w:sz w:val="28"/>
          <w:szCs w:val="28"/>
          <w:rPrChange w:id="36" w:author="Vinh Trần" w:date="2021-07-30T09:50:00Z">
            <w:rPr>
              <w:rFonts w:ascii="Times New Roman" w:hAnsi="Times New Roman" w:cs="Times New Roman"/>
              <w:b/>
              <w:sz w:val="28"/>
              <w:szCs w:val="28"/>
            </w:rPr>
          </w:rPrChange>
        </w:rPr>
      </w:pPr>
    </w:p>
    <w:p w14:paraId="35DFD300" w14:textId="77777777" w:rsidR="002E2D8B" w:rsidRPr="00F86CCE" w:rsidRDefault="002E2D8B" w:rsidP="002E2D8B">
      <w:pPr>
        <w:pStyle w:val="ListParagraph"/>
        <w:numPr>
          <w:ilvl w:val="0"/>
          <w:numId w:val="17"/>
        </w:numPr>
        <w:spacing w:after="200" w:line="276" w:lineRule="auto"/>
        <w:rPr>
          <w:rFonts w:ascii="Arial" w:hAnsi="Arial" w:cs="Arial"/>
          <w:b/>
          <w:sz w:val="28"/>
          <w:szCs w:val="28"/>
          <w:rPrChange w:id="37" w:author="Vinh Trần" w:date="2021-07-30T09:50:00Z">
            <w:rPr>
              <w:rFonts w:ascii="Times New Roman" w:hAnsi="Times New Roman" w:cs="Times New Roman"/>
              <w:b/>
              <w:sz w:val="28"/>
              <w:szCs w:val="28"/>
            </w:rPr>
          </w:rPrChange>
        </w:rPr>
      </w:pPr>
      <w:r w:rsidRPr="00F86CCE">
        <w:rPr>
          <w:rFonts w:ascii="Arial" w:hAnsi="Arial" w:cs="Arial"/>
          <w:b/>
          <w:sz w:val="28"/>
          <w:szCs w:val="28"/>
          <w:lang w:val="en-US"/>
          <w:rPrChange w:id="38" w:author="Vinh Trần" w:date="2021-07-30T09:50:00Z">
            <w:rPr>
              <w:rFonts w:ascii="Times New Roman" w:hAnsi="Times New Roman" w:cs="Times New Roman"/>
              <w:b/>
              <w:sz w:val="28"/>
              <w:szCs w:val="28"/>
              <w:lang w:val="en-US"/>
            </w:rPr>
          </w:rPrChange>
        </w:rPr>
        <w:t xml:space="preserve">Trần </w:t>
      </w:r>
      <w:proofErr w:type="spellStart"/>
      <w:r w:rsidRPr="00F86CCE">
        <w:rPr>
          <w:rFonts w:ascii="Arial" w:hAnsi="Arial" w:cs="Arial"/>
          <w:b/>
          <w:sz w:val="28"/>
          <w:szCs w:val="28"/>
          <w:lang w:val="en-US"/>
          <w:rPrChange w:id="39" w:author="Vinh Trần" w:date="2021-07-30T09:50:00Z">
            <w:rPr>
              <w:rFonts w:ascii="Times New Roman" w:hAnsi="Times New Roman" w:cs="Times New Roman"/>
              <w:b/>
              <w:sz w:val="28"/>
              <w:szCs w:val="28"/>
              <w:lang w:val="en-US"/>
            </w:rPr>
          </w:rPrChange>
        </w:rPr>
        <w:t>Bá</w:t>
      </w:r>
      <w:proofErr w:type="spellEnd"/>
      <w:r w:rsidRPr="00F86CCE">
        <w:rPr>
          <w:rFonts w:ascii="Arial" w:hAnsi="Arial" w:cs="Arial"/>
          <w:b/>
          <w:sz w:val="28"/>
          <w:szCs w:val="28"/>
          <w:lang w:val="en-US"/>
          <w:rPrChange w:id="40" w:author="Vinh Trần" w:date="2021-07-30T09:50:00Z">
            <w:rPr>
              <w:rFonts w:ascii="Times New Roman" w:hAnsi="Times New Roman" w:cs="Times New Roman"/>
              <w:b/>
              <w:sz w:val="28"/>
              <w:szCs w:val="28"/>
              <w:lang w:val="en-US"/>
            </w:rPr>
          </w:rPrChange>
        </w:rPr>
        <w:t xml:space="preserve"> Vinh</w:t>
      </w:r>
      <w:r w:rsidRPr="00F86CCE">
        <w:rPr>
          <w:rFonts w:ascii="Arial" w:hAnsi="Arial" w:cs="Arial"/>
          <w:b/>
          <w:sz w:val="28"/>
          <w:szCs w:val="28"/>
          <w:rPrChange w:id="41" w:author="Vinh Trần" w:date="2021-07-30T09:50:00Z">
            <w:rPr>
              <w:rFonts w:ascii="Times New Roman" w:hAnsi="Times New Roman" w:cs="Times New Roman"/>
              <w:b/>
              <w:sz w:val="28"/>
              <w:szCs w:val="28"/>
            </w:rPr>
          </w:rPrChange>
        </w:rPr>
        <w:t xml:space="preserve"> (</w:t>
      </w:r>
      <w:r w:rsidRPr="00F86CCE">
        <w:rPr>
          <w:rFonts w:ascii="Arial" w:hAnsi="Arial" w:cs="Arial"/>
          <w:b/>
          <w:sz w:val="28"/>
          <w:szCs w:val="28"/>
          <w:lang w:val="en-US"/>
          <w:rPrChange w:id="42" w:author="Vinh Trần" w:date="2021-07-30T09:50:00Z">
            <w:rPr>
              <w:rFonts w:ascii="Times New Roman" w:hAnsi="Times New Roman" w:cs="Times New Roman"/>
              <w:b/>
              <w:sz w:val="28"/>
              <w:szCs w:val="28"/>
              <w:lang w:val="en-US"/>
            </w:rPr>
          </w:rPrChange>
        </w:rPr>
        <w:t>Leader</w:t>
      </w:r>
      <w:r w:rsidRPr="00F86CCE">
        <w:rPr>
          <w:rFonts w:ascii="Arial" w:hAnsi="Arial" w:cs="Arial"/>
          <w:b/>
          <w:sz w:val="28"/>
          <w:szCs w:val="28"/>
          <w:rPrChange w:id="43" w:author="Vinh Trần" w:date="2021-07-30T09:50:00Z">
            <w:rPr>
              <w:rFonts w:ascii="Times New Roman" w:hAnsi="Times New Roman" w:cs="Times New Roman"/>
              <w:b/>
              <w:sz w:val="28"/>
              <w:szCs w:val="28"/>
            </w:rPr>
          </w:rPrChange>
        </w:rPr>
        <w:t>)</w:t>
      </w:r>
    </w:p>
    <w:p w14:paraId="66AE69D6" w14:textId="77777777" w:rsidR="002E2D8B" w:rsidRPr="00F86CCE" w:rsidRDefault="002E2D8B" w:rsidP="002E2D8B">
      <w:pPr>
        <w:pStyle w:val="ListParagraph"/>
        <w:numPr>
          <w:ilvl w:val="0"/>
          <w:numId w:val="17"/>
        </w:numPr>
        <w:spacing w:after="200" w:line="276" w:lineRule="auto"/>
        <w:rPr>
          <w:rFonts w:ascii="Arial" w:hAnsi="Arial" w:cs="Arial"/>
          <w:b/>
          <w:sz w:val="28"/>
          <w:szCs w:val="28"/>
          <w:rPrChange w:id="44" w:author="Vinh Trần" w:date="2021-07-30T09:50:00Z">
            <w:rPr>
              <w:rFonts w:ascii="Times New Roman" w:hAnsi="Times New Roman" w:cs="Times New Roman"/>
              <w:b/>
              <w:sz w:val="28"/>
              <w:szCs w:val="28"/>
            </w:rPr>
          </w:rPrChange>
        </w:rPr>
      </w:pPr>
      <w:proofErr w:type="spellStart"/>
      <w:r w:rsidRPr="00F86CCE">
        <w:rPr>
          <w:rFonts w:ascii="Arial" w:hAnsi="Arial" w:cs="Arial"/>
          <w:b/>
          <w:sz w:val="28"/>
          <w:szCs w:val="28"/>
          <w:lang w:val="en-US"/>
          <w:rPrChange w:id="45" w:author="Vinh Trần" w:date="2021-07-30T09:50:00Z">
            <w:rPr>
              <w:rFonts w:ascii="Times New Roman" w:hAnsi="Times New Roman" w:cs="Times New Roman"/>
              <w:b/>
              <w:sz w:val="28"/>
              <w:szCs w:val="28"/>
              <w:lang w:val="en-US"/>
            </w:rPr>
          </w:rPrChange>
        </w:rPr>
        <w:t>Đỗ</w:t>
      </w:r>
      <w:proofErr w:type="spellEnd"/>
      <w:r w:rsidRPr="00F86CCE">
        <w:rPr>
          <w:rFonts w:ascii="Arial" w:hAnsi="Arial" w:cs="Arial"/>
          <w:b/>
          <w:sz w:val="28"/>
          <w:szCs w:val="28"/>
          <w:lang w:val="en-US"/>
          <w:rPrChange w:id="46" w:author="Vinh Trần" w:date="2021-07-30T09:50:00Z">
            <w:rPr>
              <w:rFonts w:ascii="Times New Roman" w:hAnsi="Times New Roman" w:cs="Times New Roman"/>
              <w:b/>
              <w:sz w:val="28"/>
              <w:szCs w:val="28"/>
              <w:lang w:val="en-US"/>
            </w:rPr>
          </w:rPrChange>
        </w:rPr>
        <w:t xml:space="preserve"> </w:t>
      </w:r>
      <w:proofErr w:type="spellStart"/>
      <w:r w:rsidRPr="00F86CCE">
        <w:rPr>
          <w:rFonts w:ascii="Arial" w:hAnsi="Arial" w:cs="Arial"/>
          <w:b/>
          <w:sz w:val="28"/>
          <w:szCs w:val="28"/>
          <w:lang w:val="en-US"/>
          <w:rPrChange w:id="47" w:author="Vinh Trần" w:date="2021-07-30T09:50:00Z">
            <w:rPr>
              <w:rFonts w:ascii="Times New Roman" w:hAnsi="Times New Roman" w:cs="Times New Roman"/>
              <w:b/>
              <w:sz w:val="28"/>
              <w:szCs w:val="28"/>
              <w:lang w:val="en-US"/>
            </w:rPr>
          </w:rPrChange>
        </w:rPr>
        <w:t>Đức</w:t>
      </w:r>
      <w:proofErr w:type="spellEnd"/>
      <w:r w:rsidRPr="00F86CCE">
        <w:rPr>
          <w:rFonts w:ascii="Arial" w:hAnsi="Arial" w:cs="Arial"/>
          <w:b/>
          <w:sz w:val="28"/>
          <w:szCs w:val="28"/>
          <w:lang w:val="en-US"/>
          <w:rPrChange w:id="48" w:author="Vinh Trần" w:date="2021-07-30T09:50:00Z">
            <w:rPr>
              <w:rFonts w:ascii="Times New Roman" w:hAnsi="Times New Roman" w:cs="Times New Roman"/>
              <w:b/>
              <w:sz w:val="28"/>
              <w:szCs w:val="28"/>
              <w:lang w:val="en-US"/>
            </w:rPr>
          </w:rPrChange>
        </w:rPr>
        <w:t xml:space="preserve"> </w:t>
      </w:r>
      <w:proofErr w:type="spellStart"/>
      <w:r w:rsidRPr="00F86CCE">
        <w:rPr>
          <w:rFonts w:ascii="Arial" w:hAnsi="Arial" w:cs="Arial"/>
          <w:b/>
          <w:sz w:val="28"/>
          <w:szCs w:val="28"/>
          <w:lang w:val="en-US"/>
          <w:rPrChange w:id="49" w:author="Vinh Trần" w:date="2021-07-30T09:50:00Z">
            <w:rPr>
              <w:rFonts w:ascii="Times New Roman" w:hAnsi="Times New Roman" w:cs="Times New Roman"/>
              <w:b/>
              <w:sz w:val="28"/>
              <w:szCs w:val="28"/>
              <w:lang w:val="en-US"/>
            </w:rPr>
          </w:rPrChange>
        </w:rPr>
        <w:t>Thắng</w:t>
      </w:r>
      <w:proofErr w:type="spellEnd"/>
    </w:p>
    <w:p w14:paraId="4C1F117B" w14:textId="77777777" w:rsidR="002E2D8B" w:rsidRPr="00F86CCE" w:rsidRDefault="002E2D8B" w:rsidP="002E2D8B">
      <w:pPr>
        <w:pStyle w:val="ListParagraph"/>
        <w:numPr>
          <w:ilvl w:val="0"/>
          <w:numId w:val="17"/>
        </w:numPr>
        <w:spacing w:after="200" w:line="276" w:lineRule="auto"/>
        <w:rPr>
          <w:rFonts w:ascii="Arial" w:hAnsi="Arial" w:cs="Arial"/>
          <w:b/>
          <w:sz w:val="28"/>
          <w:szCs w:val="28"/>
          <w:rPrChange w:id="50" w:author="Vinh Trần" w:date="2021-07-30T09:50:00Z">
            <w:rPr>
              <w:rFonts w:ascii="Times New Roman" w:hAnsi="Times New Roman" w:cs="Times New Roman"/>
              <w:b/>
              <w:sz w:val="28"/>
              <w:szCs w:val="28"/>
            </w:rPr>
          </w:rPrChange>
        </w:rPr>
      </w:pPr>
      <w:r w:rsidRPr="00F86CCE">
        <w:rPr>
          <w:rFonts w:ascii="Arial" w:hAnsi="Arial" w:cs="Arial"/>
          <w:b/>
          <w:sz w:val="28"/>
          <w:szCs w:val="28"/>
          <w:lang w:val="en-US"/>
          <w:rPrChange w:id="51" w:author="Vinh Trần" w:date="2021-07-30T09:50:00Z">
            <w:rPr>
              <w:rFonts w:ascii="Times New Roman" w:hAnsi="Times New Roman" w:cs="Times New Roman"/>
              <w:b/>
              <w:sz w:val="28"/>
              <w:szCs w:val="28"/>
              <w:lang w:val="en-US"/>
            </w:rPr>
          </w:rPrChange>
        </w:rPr>
        <w:t xml:space="preserve">Trần </w:t>
      </w:r>
      <w:proofErr w:type="spellStart"/>
      <w:r w:rsidRPr="00F86CCE">
        <w:rPr>
          <w:rFonts w:ascii="Arial" w:hAnsi="Arial" w:cs="Arial"/>
          <w:b/>
          <w:sz w:val="28"/>
          <w:szCs w:val="28"/>
          <w:lang w:val="en-US"/>
          <w:rPrChange w:id="52" w:author="Vinh Trần" w:date="2021-07-30T09:50:00Z">
            <w:rPr>
              <w:rFonts w:ascii="Times New Roman" w:hAnsi="Times New Roman" w:cs="Times New Roman"/>
              <w:b/>
              <w:sz w:val="28"/>
              <w:szCs w:val="28"/>
              <w:lang w:val="en-US"/>
            </w:rPr>
          </w:rPrChange>
        </w:rPr>
        <w:t>Ngọc</w:t>
      </w:r>
      <w:proofErr w:type="spellEnd"/>
      <w:r w:rsidRPr="00F86CCE">
        <w:rPr>
          <w:rFonts w:ascii="Arial" w:hAnsi="Arial" w:cs="Arial"/>
          <w:b/>
          <w:sz w:val="28"/>
          <w:szCs w:val="28"/>
          <w:lang w:val="en-US"/>
          <w:rPrChange w:id="53" w:author="Vinh Trần" w:date="2021-07-30T09:50:00Z">
            <w:rPr>
              <w:rFonts w:ascii="Times New Roman" w:hAnsi="Times New Roman" w:cs="Times New Roman"/>
              <w:b/>
              <w:sz w:val="28"/>
              <w:szCs w:val="28"/>
              <w:lang w:val="en-US"/>
            </w:rPr>
          </w:rPrChange>
        </w:rPr>
        <w:t xml:space="preserve"> </w:t>
      </w:r>
      <w:proofErr w:type="spellStart"/>
      <w:r w:rsidRPr="00F86CCE">
        <w:rPr>
          <w:rFonts w:ascii="Arial" w:hAnsi="Arial" w:cs="Arial"/>
          <w:b/>
          <w:sz w:val="28"/>
          <w:szCs w:val="28"/>
          <w:lang w:val="en-US"/>
          <w:rPrChange w:id="54" w:author="Vinh Trần" w:date="2021-07-30T09:50:00Z">
            <w:rPr>
              <w:rFonts w:ascii="Times New Roman" w:hAnsi="Times New Roman" w:cs="Times New Roman"/>
              <w:b/>
              <w:sz w:val="28"/>
              <w:szCs w:val="28"/>
              <w:lang w:val="en-US"/>
            </w:rPr>
          </w:rPrChange>
        </w:rPr>
        <w:t>Thiện</w:t>
      </w:r>
      <w:proofErr w:type="spellEnd"/>
    </w:p>
    <w:p w14:paraId="5EEE743F" w14:textId="77777777" w:rsidR="002E2D8B" w:rsidRPr="00F86CCE" w:rsidRDefault="002E2D8B" w:rsidP="002E2D8B">
      <w:pPr>
        <w:pStyle w:val="ListParagraph"/>
        <w:numPr>
          <w:ilvl w:val="0"/>
          <w:numId w:val="17"/>
        </w:numPr>
        <w:spacing w:after="200" w:line="276" w:lineRule="auto"/>
        <w:rPr>
          <w:rFonts w:ascii="Arial" w:hAnsi="Arial" w:cs="Arial"/>
          <w:b/>
          <w:sz w:val="28"/>
          <w:szCs w:val="28"/>
          <w:rPrChange w:id="55" w:author="Vinh Trần" w:date="2021-07-30T09:50:00Z">
            <w:rPr>
              <w:rFonts w:ascii="Times New Roman" w:hAnsi="Times New Roman" w:cs="Times New Roman"/>
              <w:b/>
              <w:sz w:val="28"/>
              <w:szCs w:val="28"/>
            </w:rPr>
          </w:rPrChange>
        </w:rPr>
      </w:pPr>
      <w:proofErr w:type="spellStart"/>
      <w:r w:rsidRPr="00F86CCE">
        <w:rPr>
          <w:rFonts w:ascii="Arial" w:hAnsi="Arial" w:cs="Arial"/>
          <w:b/>
          <w:sz w:val="28"/>
          <w:szCs w:val="28"/>
          <w:lang w:val="en-US"/>
          <w:rPrChange w:id="56" w:author="Vinh Trần" w:date="2021-07-30T09:50:00Z">
            <w:rPr>
              <w:rFonts w:ascii="Times New Roman" w:hAnsi="Times New Roman" w:cs="Times New Roman"/>
              <w:b/>
              <w:sz w:val="28"/>
              <w:szCs w:val="28"/>
              <w:lang w:val="en-US"/>
            </w:rPr>
          </w:rPrChange>
        </w:rPr>
        <w:t>Vũ</w:t>
      </w:r>
      <w:proofErr w:type="spellEnd"/>
      <w:r w:rsidRPr="00F86CCE">
        <w:rPr>
          <w:rFonts w:ascii="Arial" w:hAnsi="Arial" w:cs="Arial"/>
          <w:b/>
          <w:sz w:val="28"/>
          <w:szCs w:val="28"/>
          <w:lang w:val="en-US"/>
          <w:rPrChange w:id="57" w:author="Vinh Trần" w:date="2021-07-30T09:50:00Z">
            <w:rPr>
              <w:rFonts w:ascii="Times New Roman" w:hAnsi="Times New Roman" w:cs="Times New Roman"/>
              <w:b/>
              <w:sz w:val="28"/>
              <w:szCs w:val="28"/>
              <w:lang w:val="en-US"/>
            </w:rPr>
          </w:rPrChange>
        </w:rPr>
        <w:t xml:space="preserve"> </w:t>
      </w:r>
      <w:proofErr w:type="spellStart"/>
      <w:r w:rsidRPr="00F86CCE">
        <w:rPr>
          <w:rFonts w:ascii="Arial" w:hAnsi="Arial" w:cs="Arial"/>
          <w:b/>
          <w:sz w:val="28"/>
          <w:szCs w:val="28"/>
          <w:lang w:val="en-US"/>
          <w:rPrChange w:id="58" w:author="Vinh Trần" w:date="2021-07-30T09:50:00Z">
            <w:rPr>
              <w:rFonts w:ascii="Times New Roman" w:hAnsi="Times New Roman" w:cs="Times New Roman"/>
              <w:b/>
              <w:sz w:val="28"/>
              <w:szCs w:val="28"/>
              <w:lang w:val="en-US"/>
            </w:rPr>
          </w:rPrChange>
        </w:rPr>
        <w:t>Hồng</w:t>
      </w:r>
      <w:proofErr w:type="spellEnd"/>
      <w:r w:rsidRPr="00F86CCE">
        <w:rPr>
          <w:rFonts w:ascii="Arial" w:hAnsi="Arial" w:cs="Arial"/>
          <w:b/>
          <w:sz w:val="28"/>
          <w:szCs w:val="28"/>
          <w:lang w:val="en-US"/>
          <w:rPrChange w:id="59" w:author="Vinh Trần" w:date="2021-07-30T09:50:00Z">
            <w:rPr>
              <w:rFonts w:ascii="Times New Roman" w:hAnsi="Times New Roman" w:cs="Times New Roman"/>
              <w:b/>
              <w:sz w:val="28"/>
              <w:szCs w:val="28"/>
              <w:lang w:val="en-US"/>
            </w:rPr>
          </w:rPrChange>
        </w:rPr>
        <w:t xml:space="preserve"> </w:t>
      </w:r>
      <w:proofErr w:type="spellStart"/>
      <w:r w:rsidRPr="00F86CCE">
        <w:rPr>
          <w:rFonts w:ascii="Arial" w:hAnsi="Arial" w:cs="Arial"/>
          <w:b/>
          <w:sz w:val="28"/>
          <w:szCs w:val="28"/>
          <w:lang w:val="en-US"/>
          <w:rPrChange w:id="60" w:author="Vinh Trần" w:date="2021-07-30T09:50:00Z">
            <w:rPr>
              <w:rFonts w:ascii="Times New Roman" w:hAnsi="Times New Roman" w:cs="Times New Roman"/>
              <w:b/>
              <w:sz w:val="28"/>
              <w:szCs w:val="28"/>
              <w:lang w:val="en-US"/>
            </w:rPr>
          </w:rPrChange>
        </w:rPr>
        <w:t>Quân</w:t>
      </w:r>
      <w:proofErr w:type="spellEnd"/>
    </w:p>
    <w:p w14:paraId="7CEE898C" w14:textId="77777777" w:rsidR="002E2D8B" w:rsidRPr="00F86CCE" w:rsidRDefault="002E2D8B" w:rsidP="002E2D8B">
      <w:pPr>
        <w:pStyle w:val="ListParagraph"/>
        <w:numPr>
          <w:ilvl w:val="0"/>
          <w:numId w:val="17"/>
        </w:numPr>
        <w:spacing w:after="200" w:line="276" w:lineRule="auto"/>
        <w:rPr>
          <w:rFonts w:ascii="Arial" w:hAnsi="Arial" w:cs="Arial"/>
          <w:b/>
          <w:sz w:val="28"/>
          <w:szCs w:val="28"/>
          <w:rPrChange w:id="61" w:author="Vinh Trần" w:date="2021-07-30T09:50:00Z">
            <w:rPr>
              <w:rFonts w:ascii="Times New Roman" w:hAnsi="Times New Roman" w:cs="Times New Roman"/>
              <w:b/>
              <w:sz w:val="28"/>
              <w:szCs w:val="28"/>
            </w:rPr>
          </w:rPrChange>
        </w:rPr>
      </w:pPr>
      <w:r w:rsidRPr="00F86CCE">
        <w:rPr>
          <w:rFonts w:ascii="Arial" w:hAnsi="Arial" w:cs="Arial"/>
          <w:b/>
          <w:sz w:val="28"/>
          <w:szCs w:val="28"/>
          <w:rPrChange w:id="62" w:author="Vinh Trần" w:date="2021-07-30T09:50:00Z">
            <w:rPr>
              <w:rFonts w:ascii="Times New Roman" w:hAnsi="Times New Roman" w:cs="Times New Roman"/>
              <w:b/>
              <w:sz w:val="28"/>
              <w:szCs w:val="28"/>
              <w:lang w:val="en-US"/>
            </w:rPr>
          </w:rPrChange>
        </w:rPr>
        <w:t>Lê Thị Phương Hồng</w:t>
      </w:r>
    </w:p>
    <w:p w14:paraId="661FB8F1" w14:textId="77777777" w:rsidR="002E2D8B" w:rsidRPr="00F86CCE" w:rsidRDefault="002E2D8B" w:rsidP="002E2D8B">
      <w:pPr>
        <w:rPr>
          <w:rFonts w:ascii="Arial" w:hAnsi="Arial" w:cs="Arial"/>
          <w:b/>
          <w:sz w:val="28"/>
          <w:szCs w:val="28"/>
          <w:rPrChange w:id="63" w:author="Vinh Trần" w:date="2021-07-30T09:50:00Z">
            <w:rPr>
              <w:rFonts w:ascii="Times New Roman" w:hAnsi="Times New Roman" w:cs="Times New Roman"/>
              <w:b/>
              <w:sz w:val="28"/>
              <w:szCs w:val="28"/>
            </w:rPr>
          </w:rPrChange>
        </w:rPr>
      </w:pPr>
    </w:p>
    <w:p w14:paraId="6A06E3C5" w14:textId="77777777" w:rsidR="002E2D8B" w:rsidRPr="00F86CCE" w:rsidRDefault="002E2D8B" w:rsidP="002E2D8B">
      <w:pPr>
        <w:rPr>
          <w:rFonts w:ascii="Arial" w:hAnsi="Arial" w:cs="Arial"/>
          <w:b/>
          <w:sz w:val="28"/>
          <w:szCs w:val="28"/>
          <w:rPrChange w:id="64" w:author="Vinh Trần" w:date="2021-07-30T09:50:00Z">
            <w:rPr>
              <w:rFonts w:ascii="Times New Roman" w:hAnsi="Times New Roman" w:cs="Times New Roman"/>
              <w:b/>
              <w:sz w:val="28"/>
              <w:szCs w:val="28"/>
            </w:rPr>
          </w:rPrChange>
        </w:rPr>
      </w:pPr>
    </w:p>
    <w:p w14:paraId="255CDDD3" w14:textId="77777777" w:rsidR="002E2D8B" w:rsidRPr="00F86CCE" w:rsidRDefault="002E2D8B" w:rsidP="002E2D8B">
      <w:pPr>
        <w:rPr>
          <w:rFonts w:ascii="Arial" w:hAnsi="Arial" w:cs="Arial"/>
          <w:b/>
          <w:sz w:val="28"/>
          <w:szCs w:val="28"/>
          <w:rPrChange w:id="65" w:author="Vinh Trần" w:date="2021-07-30T09:50:00Z">
            <w:rPr>
              <w:rFonts w:ascii="Times New Roman" w:hAnsi="Times New Roman" w:cs="Times New Roman"/>
              <w:b/>
              <w:sz w:val="28"/>
              <w:szCs w:val="28"/>
            </w:rPr>
          </w:rPrChange>
        </w:rPr>
      </w:pPr>
    </w:p>
    <w:p w14:paraId="76B6B8A6" w14:textId="77777777" w:rsidR="002E2D8B" w:rsidRPr="00F86CCE" w:rsidRDefault="002E2D8B" w:rsidP="002E2D8B">
      <w:pPr>
        <w:rPr>
          <w:rFonts w:ascii="Arial" w:hAnsi="Arial" w:cs="Arial"/>
          <w:b/>
          <w:sz w:val="28"/>
          <w:szCs w:val="28"/>
          <w:rPrChange w:id="66" w:author="Vinh Trần" w:date="2021-07-30T09:50:00Z">
            <w:rPr>
              <w:rFonts w:ascii="Times New Roman" w:hAnsi="Times New Roman" w:cs="Times New Roman"/>
              <w:b/>
              <w:sz w:val="28"/>
              <w:szCs w:val="28"/>
            </w:rPr>
          </w:rPrChange>
        </w:rPr>
      </w:pPr>
    </w:p>
    <w:p w14:paraId="5AD69FB4" w14:textId="4A3DC691" w:rsidR="002E2D8B" w:rsidRPr="00F86CCE" w:rsidRDefault="002E2D8B" w:rsidP="002E2D8B">
      <w:pPr>
        <w:jc w:val="center"/>
        <w:rPr>
          <w:rFonts w:ascii="Arial" w:hAnsi="Arial" w:cs="Arial"/>
          <w:b/>
          <w:bCs/>
          <w:sz w:val="40"/>
          <w:szCs w:val="40"/>
          <w:lang w:val="en-US"/>
          <w:rPrChange w:id="67" w:author="Vinh Trần" w:date="2021-07-30T09:50:00Z">
            <w:rPr>
              <w:b/>
              <w:bCs/>
              <w:sz w:val="40"/>
              <w:szCs w:val="40"/>
              <w:lang w:val="en-US"/>
            </w:rPr>
          </w:rPrChange>
        </w:rPr>
      </w:pPr>
      <w:del w:id="68" w:author="acer" w:date="2021-07-27T21:06:00Z">
        <w:r w:rsidRPr="00F86CCE" w:rsidDel="006E18ED">
          <w:rPr>
            <w:rFonts w:ascii="Arial" w:hAnsi="Arial" w:cs="Arial"/>
            <w:b/>
            <w:sz w:val="28"/>
            <w:szCs w:val="28"/>
            <w:lang w:val="en-US"/>
            <w:rPrChange w:id="69" w:author="Vinh Trần" w:date="2021-07-30T09:50:00Z">
              <w:rPr>
                <w:rFonts w:ascii="Times New Roman" w:hAnsi="Times New Roman" w:cs="Times New Roman"/>
                <w:b/>
                <w:sz w:val="28"/>
                <w:szCs w:val="28"/>
                <w:lang w:val="en-US"/>
              </w:rPr>
            </w:rPrChange>
          </w:rPr>
          <w:delText>H</w:delText>
        </w:r>
        <w:r w:rsidRPr="00F86CCE" w:rsidDel="006E18ED">
          <w:rPr>
            <w:rFonts w:ascii="Arial" w:hAnsi="Arial" w:cs="Arial"/>
            <w:b/>
            <w:sz w:val="28"/>
            <w:szCs w:val="28"/>
            <w:rPrChange w:id="70" w:author="Vinh Trần" w:date="2021-07-30T09:50:00Z">
              <w:rPr>
                <w:rFonts w:ascii="Times New Roman" w:hAnsi="Times New Roman" w:cs="Times New Roman"/>
                <w:b/>
                <w:sz w:val="28"/>
                <w:szCs w:val="28"/>
              </w:rPr>
            </w:rPrChange>
          </w:rPr>
          <w:delText>à Nội</w:delText>
        </w:r>
      </w:del>
      <w:ins w:id="71" w:author="acer" w:date="2021-07-27T21:06:00Z">
        <w:r w:rsidR="006E18ED" w:rsidRPr="00F86CCE">
          <w:rPr>
            <w:rFonts w:ascii="Arial" w:hAnsi="Arial" w:cs="Arial"/>
            <w:b/>
            <w:sz w:val="28"/>
            <w:szCs w:val="28"/>
            <w:lang w:val="en-US"/>
            <w:rPrChange w:id="72" w:author="Vinh Trần" w:date="2021-07-30T09:50:00Z">
              <w:rPr>
                <w:rFonts w:ascii="Times New Roman" w:hAnsi="Times New Roman" w:cs="Times New Roman"/>
                <w:b/>
                <w:sz w:val="28"/>
                <w:szCs w:val="28"/>
                <w:lang w:val="en-US"/>
              </w:rPr>
            </w:rPrChange>
          </w:rPr>
          <w:t>Hanoi - Vietnam</w:t>
        </w:r>
      </w:ins>
      <w:r w:rsidRPr="00F86CCE">
        <w:rPr>
          <w:rFonts w:ascii="Arial" w:hAnsi="Arial" w:cs="Arial"/>
          <w:b/>
          <w:sz w:val="28"/>
          <w:szCs w:val="28"/>
          <w:rPrChange w:id="73" w:author="Vinh Trần" w:date="2021-07-30T09:50:00Z">
            <w:rPr>
              <w:rFonts w:ascii="Times New Roman" w:hAnsi="Times New Roman" w:cs="Times New Roman"/>
              <w:b/>
              <w:sz w:val="28"/>
              <w:szCs w:val="28"/>
            </w:rPr>
          </w:rPrChange>
        </w:rPr>
        <w:t xml:space="preserve"> 07/2021</w:t>
      </w:r>
    </w:p>
    <w:p w14:paraId="4B0E270A" w14:textId="77777777" w:rsidR="00E615BE" w:rsidRPr="00F86CCE" w:rsidRDefault="00E615BE" w:rsidP="00E615BE">
      <w:pPr>
        <w:rPr>
          <w:rFonts w:ascii="Arial" w:hAnsi="Arial" w:cs="Arial"/>
          <w:b/>
          <w:bCs/>
          <w:lang w:val="en-US"/>
          <w:rPrChange w:id="74" w:author="Vinh Trần" w:date="2021-07-30T09:50:00Z">
            <w:rPr>
              <w:b/>
              <w:bCs/>
              <w:lang w:val="en-US"/>
            </w:rPr>
          </w:rPrChange>
        </w:rPr>
      </w:pPr>
    </w:p>
    <w:p w14:paraId="271D2CF0" w14:textId="2551C6A9" w:rsidR="002E2D8B" w:rsidRPr="00F86CCE" w:rsidRDefault="00E615BE" w:rsidP="00E615BE">
      <w:pPr>
        <w:rPr>
          <w:rFonts w:ascii="Arial" w:hAnsi="Arial" w:cs="Arial"/>
          <w:color w:val="001A33"/>
          <w:sz w:val="23"/>
          <w:szCs w:val="23"/>
          <w:shd w:val="clear" w:color="auto" w:fill="E5EFFF"/>
          <w:rPrChange w:id="75" w:author="Vinh Trần" w:date="2021-07-30T09:50:00Z">
            <w:rPr>
              <w:rFonts w:ascii="Segoe UI" w:hAnsi="Segoe UI" w:cs="Segoe UI"/>
              <w:color w:val="001A33"/>
              <w:sz w:val="23"/>
              <w:szCs w:val="23"/>
              <w:shd w:val="clear" w:color="auto" w:fill="E5EFFF"/>
            </w:rPr>
          </w:rPrChange>
        </w:rPr>
      </w:pPr>
      <w:r w:rsidRPr="00F86CCE">
        <w:rPr>
          <w:rFonts w:ascii="Arial" w:hAnsi="Arial" w:cs="Arial"/>
          <w:color w:val="001A33"/>
          <w:sz w:val="23"/>
          <w:szCs w:val="23"/>
          <w:shd w:val="clear" w:color="auto" w:fill="E5EFFF"/>
          <w:rPrChange w:id="76" w:author="Vinh Trần" w:date="2021-07-30T09:50:00Z">
            <w:rPr>
              <w:rFonts w:ascii="Segoe UI" w:hAnsi="Segoe UI" w:cs="Segoe UI"/>
              <w:color w:val="001A33"/>
              <w:sz w:val="23"/>
              <w:szCs w:val="23"/>
              <w:shd w:val="clear" w:color="auto" w:fill="E5EFFF"/>
            </w:rPr>
          </w:rPrChange>
        </w:rPr>
        <w:t xml:space="preserve">eProject Report </w:t>
      </w:r>
    </w:p>
    <w:p w14:paraId="78FC9720" w14:textId="1343B255" w:rsidR="00E615BE" w:rsidRPr="00F86CCE" w:rsidRDefault="00E615BE" w:rsidP="00E615BE">
      <w:pPr>
        <w:rPr>
          <w:rFonts w:ascii="Arial" w:hAnsi="Arial" w:cs="Arial"/>
          <w:color w:val="001A33"/>
          <w:sz w:val="23"/>
          <w:szCs w:val="23"/>
          <w:shd w:val="clear" w:color="auto" w:fill="E5EFFF"/>
          <w:rPrChange w:id="77" w:author="Vinh Trần" w:date="2021-07-30T09:50:00Z">
            <w:rPr>
              <w:rFonts w:ascii="Segoe UI" w:hAnsi="Segoe UI" w:cs="Segoe UI"/>
              <w:color w:val="001A33"/>
              <w:sz w:val="23"/>
              <w:szCs w:val="23"/>
              <w:shd w:val="clear" w:color="auto" w:fill="E5EFFF"/>
            </w:rPr>
          </w:rPrChange>
        </w:rPr>
      </w:pPr>
      <w:r w:rsidRPr="00F86CCE">
        <w:rPr>
          <w:rFonts w:ascii="Arial" w:hAnsi="Arial" w:cs="Arial"/>
          <w:color w:val="001A33"/>
          <w:sz w:val="23"/>
          <w:szCs w:val="23"/>
          <w:shd w:val="clear" w:color="auto" w:fill="E5EFFF"/>
          <w:rPrChange w:id="78" w:author="Vinh Trần" w:date="2021-07-30T09:50:00Z">
            <w:rPr>
              <w:rFonts w:ascii="Segoe UI" w:hAnsi="Segoe UI" w:cs="Segoe UI"/>
              <w:color w:val="001A33"/>
              <w:sz w:val="23"/>
              <w:szCs w:val="23"/>
              <w:shd w:val="clear" w:color="auto" w:fill="E5EFFF"/>
            </w:rPr>
          </w:rPrChange>
        </w:rPr>
        <w:t>1. Acknowledgements (lời cảm ơn)</w:t>
      </w:r>
    </w:p>
    <w:p w14:paraId="0D3EA76E" w14:textId="77777777" w:rsidR="00E615BE" w:rsidRPr="00F86CCE" w:rsidRDefault="00E615BE" w:rsidP="00E615BE">
      <w:pPr>
        <w:rPr>
          <w:rFonts w:ascii="Arial" w:hAnsi="Arial" w:cs="Arial"/>
          <w:color w:val="001A33"/>
          <w:sz w:val="23"/>
          <w:szCs w:val="23"/>
          <w:shd w:val="clear" w:color="auto" w:fill="E5EFFF"/>
          <w:lang w:val="en-US"/>
          <w:rPrChange w:id="79" w:author="Vinh Trần" w:date="2021-07-30T09:50:00Z">
            <w:rPr>
              <w:rFonts w:ascii="Segoe UI" w:hAnsi="Segoe UI" w:cs="Segoe UI"/>
              <w:color w:val="001A33"/>
              <w:sz w:val="23"/>
              <w:szCs w:val="23"/>
              <w:shd w:val="clear" w:color="auto" w:fill="E5EFFF"/>
              <w:lang w:val="en-US"/>
            </w:rPr>
          </w:rPrChange>
        </w:rPr>
      </w:pPr>
      <w:r w:rsidRPr="00F86CCE">
        <w:rPr>
          <w:rFonts w:ascii="Arial" w:hAnsi="Arial" w:cs="Arial"/>
          <w:color w:val="001A33"/>
          <w:sz w:val="23"/>
          <w:szCs w:val="23"/>
          <w:shd w:val="clear" w:color="auto" w:fill="E5EFFF"/>
          <w:rPrChange w:id="80" w:author="Vinh Trần" w:date="2021-07-30T09:50:00Z">
            <w:rPr>
              <w:rFonts w:ascii="Segoe UI" w:hAnsi="Segoe UI" w:cs="Segoe UI"/>
              <w:color w:val="001A33"/>
              <w:sz w:val="23"/>
              <w:szCs w:val="23"/>
              <w:shd w:val="clear" w:color="auto" w:fill="E5EFFF"/>
            </w:rPr>
          </w:rPrChange>
        </w:rPr>
        <w:t xml:space="preserve">2. eProject Synopsis (tóm tắt) </w:t>
      </w:r>
    </w:p>
    <w:p w14:paraId="37A9E3BB" w14:textId="77777777" w:rsidR="00E615BE" w:rsidRPr="00F86CCE" w:rsidRDefault="00E615BE" w:rsidP="00E615BE">
      <w:pPr>
        <w:rPr>
          <w:rFonts w:ascii="Arial" w:hAnsi="Arial" w:cs="Arial"/>
          <w:color w:val="001A33"/>
          <w:sz w:val="23"/>
          <w:szCs w:val="23"/>
          <w:shd w:val="clear" w:color="auto" w:fill="E5EFFF"/>
          <w:rPrChange w:id="81" w:author="Vinh Trần" w:date="2021-07-30T09:50:00Z">
            <w:rPr>
              <w:rFonts w:ascii="Segoe UI" w:hAnsi="Segoe UI" w:cs="Segoe UI"/>
              <w:color w:val="001A33"/>
              <w:sz w:val="23"/>
              <w:szCs w:val="23"/>
              <w:shd w:val="clear" w:color="auto" w:fill="E5EFFF"/>
            </w:rPr>
          </w:rPrChange>
        </w:rPr>
      </w:pPr>
      <w:r w:rsidRPr="00F86CCE">
        <w:rPr>
          <w:rFonts w:ascii="Arial" w:hAnsi="Arial" w:cs="Arial"/>
          <w:color w:val="001A33"/>
          <w:sz w:val="23"/>
          <w:szCs w:val="23"/>
          <w:shd w:val="clear" w:color="auto" w:fill="E5EFFF"/>
          <w:rPrChange w:id="82" w:author="Vinh Trần" w:date="2021-07-30T09:50:00Z">
            <w:rPr>
              <w:rFonts w:ascii="Segoe UI" w:hAnsi="Segoe UI" w:cs="Segoe UI"/>
              <w:color w:val="001A33"/>
              <w:sz w:val="23"/>
              <w:szCs w:val="23"/>
              <w:shd w:val="clear" w:color="auto" w:fill="E5EFFF"/>
            </w:rPr>
          </w:rPrChange>
        </w:rPr>
        <w:t xml:space="preserve">3. eProject Analysis (phân tích dự án) </w:t>
      </w:r>
    </w:p>
    <w:p w14:paraId="0B923C54" w14:textId="77777777" w:rsidR="00E615BE" w:rsidRPr="00F86CCE" w:rsidRDefault="00E615BE" w:rsidP="00E615BE">
      <w:pPr>
        <w:rPr>
          <w:rFonts w:ascii="Arial" w:hAnsi="Arial" w:cs="Arial"/>
          <w:color w:val="001A33"/>
          <w:sz w:val="23"/>
          <w:szCs w:val="23"/>
          <w:shd w:val="clear" w:color="auto" w:fill="E5EFFF"/>
          <w:rPrChange w:id="83" w:author="Vinh Trần" w:date="2021-07-30T09:50:00Z">
            <w:rPr>
              <w:rFonts w:ascii="Segoe UI" w:hAnsi="Segoe UI" w:cs="Segoe UI"/>
              <w:color w:val="001A33"/>
              <w:sz w:val="23"/>
              <w:szCs w:val="23"/>
              <w:shd w:val="clear" w:color="auto" w:fill="E5EFFF"/>
            </w:rPr>
          </w:rPrChange>
        </w:rPr>
      </w:pPr>
      <w:r w:rsidRPr="00F86CCE">
        <w:rPr>
          <w:rFonts w:ascii="Arial" w:hAnsi="Arial" w:cs="Arial"/>
          <w:color w:val="001A33"/>
          <w:sz w:val="23"/>
          <w:szCs w:val="23"/>
          <w:shd w:val="clear" w:color="auto" w:fill="E5EFFF"/>
          <w:rPrChange w:id="84" w:author="Vinh Trần" w:date="2021-07-30T09:50:00Z">
            <w:rPr>
              <w:rFonts w:ascii="Segoe UI" w:hAnsi="Segoe UI" w:cs="Segoe UI"/>
              <w:color w:val="001A33"/>
              <w:sz w:val="23"/>
              <w:szCs w:val="23"/>
              <w:shd w:val="clear" w:color="auto" w:fill="E5EFFF"/>
            </w:rPr>
          </w:rPrChange>
        </w:rPr>
        <w:t xml:space="preserve">4. eProject Design </w:t>
      </w:r>
    </w:p>
    <w:p w14:paraId="04210942" w14:textId="77777777" w:rsidR="00E615BE" w:rsidRPr="00F86CCE" w:rsidRDefault="00E615BE" w:rsidP="00E615BE">
      <w:pPr>
        <w:rPr>
          <w:rFonts w:ascii="Arial" w:hAnsi="Arial" w:cs="Arial"/>
          <w:color w:val="001A33"/>
          <w:sz w:val="23"/>
          <w:szCs w:val="23"/>
          <w:shd w:val="clear" w:color="auto" w:fill="E5EFFF"/>
          <w:rPrChange w:id="85" w:author="Vinh Trần" w:date="2021-07-30T09:50:00Z">
            <w:rPr>
              <w:rFonts w:ascii="Segoe UI" w:hAnsi="Segoe UI" w:cs="Segoe UI"/>
              <w:color w:val="001A33"/>
              <w:sz w:val="23"/>
              <w:szCs w:val="23"/>
              <w:shd w:val="clear" w:color="auto" w:fill="E5EFFF"/>
            </w:rPr>
          </w:rPrChange>
        </w:rPr>
      </w:pPr>
      <w:r w:rsidRPr="00F86CCE">
        <w:rPr>
          <w:rFonts w:ascii="Arial" w:hAnsi="Arial" w:cs="Arial"/>
          <w:color w:val="001A33"/>
          <w:sz w:val="23"/>
          <w:szCs w:val="23"/>
          <w:shd w:val="clear" w:color="auto" w:fill="E5EFFF"/>
          <w:rPrChange w:id="86" w:author="Vinh Trần" w:date="2021-07-30T09:50:00Z">
            <w:rPr>
              <w:rFonts w:ascii="Segoe UI" w:hAnsi="Segoe UI" w:cs="Segoe UI"/>
              <w:color w:val="001A33"/>
              <w:sz w:val="23"/>
              <w:szCs w:val="23"/>
              <w:shd w:val="clear" w:color="auto" w:fill="E5EFFF"/>
            </w:rPr>
          </w:rPrChange>
        </w:rPr>
        <w:t xml:space="preserve">a. DFD’s </w:t>
      </w:r>
    </w:p>
    <w:p w14:paraId="026CD8EF" w14:textId="77777777" w:rsidR="00E615BE" w:rsidRPr="00F86CCE" w:rsidRDefault="00E615BE" w:rsidP="00E615BE">
      <w:pPr>
        <w:rPr>
          <w:rFonts w:ascii="Arial" w:hAnsi="Arial" w:cs="Arial"/>
          <w:color w:val="001A33"/>
          <w:sz w:val="23"/>
          <w:szCs w:val="23"/>
          <w:shd w:val="clear" w:color="auto" w:fill="E5EFFF"/>
          <w:rPrChange w:id="87" w:author="Vinh Trần" w:date="2021-07-30T09:50:00Z">
            <w:rPr>
              <w:rFonts w:ascii="Segoe UI" w:hAnsi="Segoe UI" w:cs="Segoe UI"/>
              <w:color w:val="001A33"/>
              <w:sz w:val="23"/>
              <w:szCs w:val="23"/>
              <w:shd w:val="clear" w:color="auto" w:fill="E5EFFF"/>
            </w:rPr>
          </w:rPrChange>
        </w:rPr>
      </w:pPr>
      <w:r w:rsidRPr="00F86CCE">
        <w:rPr>
          <w:rFonts w:ascii="Arial" w:hAnsi="Arial" w:cs="Arial"/>
          <w:color w:val="001A33"/>
          <w:sz w:val="23"/>
          <w:szCs w:val="23"/>
          <w:shd w:val="clear" w:color="auto" w:fill="E5EFFF"/>
          <w:rPrChange w:id="88" w:author="Vinh Trần" w:date="2021-07-30T09:50:00Z">
            <w:rPr>
              <w:rFonts w:ascii="Segoe UI" w:hAnsi="Segoe UI" w:cs="Segoe UI"/>
              <w:color w:val="001A33"/>
              <w:sz w:val="23"/>
              <w:szCs w:val="23"/>
              <w:shd w:val="clear" w:color="auto" w:fill="E5EFFF"/>
            </w:rPr>
          </w:rPrChange>
        </w:rPr>
        <w:t xml:space="preserve">b. FlowCharts </w:t>
      </w:r>
    </w:p>
    <w:p w14:paraId="24CB05E5" w14:textId="77777777" w:rsidR="00E615BE" w:rsidRPr="00F86CCE" w:rsidRDefault="00E615BE" w:rsidP="00E615BE">
      <w:pPr>
        <w:rPr>
          <w:rFonts w:ascii="Arial" w:hAnsi="Arial" w:cs="Arial"/>
          <w:color w:val="001A33"/>
          <w:sz w:val="23"/>
          <w:szCs w:val="23"/>
          <w:shd w:val="clear" w:color="auto" w:fill="E5EFFF"/>
          <w:rPrChange w:id="89" w:author="Vinh Trần" w:date="2021-07-30T09:50:00Z">
            <w:rPr>
              <w:rFonts w:ascii="Segoe UI" w:hAnsi="Segoe UI" w:cs="Segoe UI"/>
              <w:color w:val="001A33"/>
              <w:sz w:val="23"/>
              <w:szCs w:val="23"/>
              <w:shd w:val="clear" w:color="auto" w:fill="E5EFFF"/>
            </w:rPr>
          </w:rPrChange>
        </w:rPr>
      </w:pPr>
      <w:r w:rsidRPr="00F86CCE">
        <w:rPr>
          <w:rFonts w:ascii="Arial" w:hAnsi="Arial" w:cs="Arial"/>
          <w:color w:val="001A33"/>
          <w:sz w:val="23"/>
          <w:szCs w:val="23"/>
          <w:shd w:val="clear" w:color="auto" w:fill="E5EFFF"/>
          <w:rPrChange w:id="90" w:author="Vinh Trần" w:date="2021-07-30T09:50:00Z">
            <w:rPr>
              <w:rFonts w:ascii="Segoe UI" w:hAnsi="Segoe UI" w:cs="Segoe UI"/>
              <w:color w:val="001A33"/>
              <w:sz w:val="23"/>
              <w:szCs w:val="23"/>
              <w:shd w:val="clear" w:color="auto" w:fill="E5EFFF"/>
            </w:rPr>
          </w:rPrChange>
        </w:rPr>
        <w:t xml:space="preserve">c. Process Diagrams </w:t>
      </w:r>
    </w:p>
    <w:p w14:paraId="1BADD718" w14:textId="77777777" w:rsidR="00E615BE" w:rsidRPr="00F86CCE" w:rsidRDefault="00E615BE" w:rsidP="00E615BE">
      <w:pPr>
        <w:rPr>
          <w:rFonts w:ascii="Arial" w:hAnsi="Arial" w:cs="Arial"/>
          <w:color w:val="001A33"/>
          <w:sz w:val="23"/>
          <w:szCs w:val="23"/>
          <w:shd w:val="clear" w:color="auto" w:fill="E5EFFF"/>
          <w:rPrChange w:id="91" w:author="Vinh Trần" w:date="2021-07-30T09:50:00Z">
            <w:rPr>
              <w:rFonts w:ascii="Segoe UI" w:hAnsi="Segoe UI" w:cs="Segoe UI"/>
              <w:color w:val="001A33"/>
              <w:sz w:val="23"/>
              <w:szCs w:val="23"/>
              <w:shd w:val="clear" w:color="auto" w:fill="E5EFFF"/>
            </w:rPr>
          </w:rPrChange>
        </w:rPr>
      </w:pPr>
      <w:r w:rsidRPr="00F86CCE">
        <w:rPr>
          <w:rFonts w:ascii="Arial" w:hAnsi="Arial" w:cs="Arial"/>
          <w:color w:val="001A33"/>
          <w:sz w:val="23"/>
          <w:szCs w:val="23"/>
          <w:shd w:val="clear" w:color="auto" w:fill="E5EFFF"/>
          <w:rPrChange w:id="92" w:author="Vinh Trần" w:date="2021-07-30T09:50:00Z">
            <w:rPr>
              <w:rFonts w:ascii="Segoe UI" w:hAnsi="Segoe UI" w:cs="Segoe UI"/>
              <w:color w:val="001A33"/>
              <w:sz w:val="23"/>
              <w:szCs w:val="23"/>
              <w:shd w:val="clear" w:color="auto" w:fill="E5EFFF"/>
            </w:rPr>
          </w:rPrChange>
        </w:rPr>
        <w:t xml:space="preserve">d. Database Design / Structure </w:t>
      </w:r>
    </w:p>
    <w:p w14:paraId="77218756" w14:textId="77777777" w:rsidR="00E615BE" w:rsidRPr="00F86CCE" w:rsidRDefault="00E615BE" w:rsidP="00E615BE">
      <w:pPr>
        <w:rPr>
          <w:rFonts w:ascii="Arial" w:hAnsi="Arial" w:cs="Arial"/>
          <w:color w:val="001A33"/>
          <w:sz w:val="23"/>
          <w:szCs w:val="23"/>
          <w:shd w:val="clear" w:color="auto" w:fill="E5EFFF"/>
          <w:rPrChange w:id="93" w:author="Vinh Trần" w:date="2021-07-30T09:50:00Z">
            <w:rPr>
              <w:rFonts w:ascii="Segoe UI" w:hAnsi="Segoe UI" w:cs="Segoe UI"/>
              <w:color w:val="001A33"/>
              <w:sz w:val="23"/>
              <w:szCs w:val="23"/>
              <w:shd w:val="clear" w:color="auto" w:fill="E5EFFF"/>
            </w:rPr>
          </w:rPrChange>
        </w:rPr>
      </w:pPr>
      <w:r w:rsidRPr="00F86CCE">
        <w:rPr>
          <w:rFonts w:ascii="Arial" w:hAnsi="Arial" w:cs="Arial"/>
          <w:color w:val="001A33"/>
          <w:sz w:val="23"/>
          <w:szCs w:val="23"/>
          <w:shd w:val="clear" w:color="auto" w:fill="E5EFFF"/>
          <w:rPrChange w:id="94" w:author="Vinh Trần" w:date="2021-07-30T09:50:00Z">
            <w:rPr>
              <w:rFonts w:ascii="Segoe UI" w:hAnsi="Segoe UI" w:cs="Segoe UI"/>
              <w:color w:val="001A33"/>
              <w:sz w:val="23"/>
              <w:szCs w:val="23"/>
              <w:shd w:val="clear" w:color="auto" w:fill="E5EFFF"/>
            </w:rPr>
          </w:rPrChange>
        </w:rPr>
        <w:t xml:space="preserve">5. Screen Shot’s </w:t>
      </w:r>
    </w:p>
    <w:p w14:paraId="5C51E35B" w14:textId="77777777" w:rsidR="00E615BE" w:rsidRPr="00F86CCE" w:rsidRDefault="00E615BE" w:rsidP="00E615BE">
      <w:pPr>
        <w:rPr>
          <w:rFonts w:ascii="Arial" w:hAnsi="Arial" w:cs="Arial"/>
          <w:color w:val="001A33"/>
          <w:sz w:val="23"/>
          <w:szCs w:val="23"/>
          <w:shd w:val="clear" w:color="auto" w:fill="E5EFFF"/>
          <w:rPrChange w:id="95" w:author="Vinh Trần" w:date="2021-07-30T09:50:00Z">
            <w:rPr>
              <w:rFonts w:ascii="Segoe UI" w:hAnsi="Segoe UI" w:cs="Segoe UI"/>
              <w:color w:val="001A33"/>
              <w:sz w:val="23"/>
              <w:szCs w:val="23"/>
              <w:shd w:val="clear" w:color="auto" w:fill="E5EFFF"/>
            </w:rPr>
          </w:rPrChange>
        </w:rPr>
      </w:pPr>
      <w:r w:rsidRPr="00F86CCE">
        <w:rPr>
          <w:rFonts w:ascii="Arial" w:hAnsi="Arial" w:cs="Arial"/>
          <w:color w:val="001A33"/>
          <w:sz w:val="23"/>
          <w:szCs w:val="23"/>
          <w:shd w:val="clear" w:color="auto" w:fill="E5EFFF"/>
          <w:rPrChange w:id="96" w:author="Vinh Trần" w:date="2021-07-30T09:50:00Z">
            <w:rPr>
              <w:rFonts w:ascii="Segoe UI" w:hAnsi="Segoe UI" w:cs="Segoe UI"/>
              <w:color w:val="001A33"/>
              <w:sz w:val="23"/>
              <w:szCs w:val="23"/>
              <w:shd w:val="clear" w:color="auto" w:fill="E5EFFF"/>
            </w:rPr>
          </w:rPrChange>
        </w:rPr>
        <w:t xml:space="preserve">6. Source Code with Comments </w:t>
      </w:r>
    </w:p>
    <w:p w14:paraId="4C8BF04D" w14:textId="77777777" w:rsidR="00E615BE" w:rsidRPr="00F86CCE" w:rsidRDefault="00E615BE" w:rsidP="00E615BE">
      <w:pPr>
        <w:rPr>
          <w:rFonts w:ascii="Arial" w:hAnsi="Arial" w:cs="Arial"/>
          <w:color w:val="001A33"/>
          <w:sz w:val="23"/>
          <w:szCs w:val="23"/>
          <w:shd w:val="clear" w:color="auto" w:fill="E5EFFF"/>
          <w:rPrChange w:id="97" w:author="Vinh Trần" w:date="2021-07-30T09:50:00Z">
            <w:rPr>
              <w:rFonts w:ascii="Segoe UI" w:hAnsi="Segoe UI" w:cs="Segoe UI"/>
              <w:color w:val="001A33"/>
              <w:sz w:val="23"/>
              <w:szCs w:val="23"/>
              <w:shd w:val="clear" w:color="auto" w:fill="E5EFFF"/>
            </w:rPr>
          </w:rPrChange>
        </w:rPr>
      </w:pPr>
      <w:r w:rsidRPr="00F86CCE">
        <w:rPr>
          <w:rFonts w:ascii="Arial" w:hAnsi="Arial" w:cs="Arial"/>
          <w:color w:val="001A33"/>
          <w:sz w:val="23"/>
          <w:szCs w:val="23"/>
          <w:shd w:val="clear" w:color="auto" w:fill="E5EFFF"/>
          <w:rPrChange w:id="98" w:author="Vinh Trần" w:date="2021-07-30T09:50:00Z">
            <w:rPr>
              <w:rFonts w:ascii="Segoe UI" w:hAnsi="Segoe UI" w:cs="Segoe UI"/>
              <w:color w:val="001A33"/>
              <w:sz w:val="23"/>
              <w:szCs w:val="23"/>
              <w:shd w:val="clear" w:color="auto" w:fill="E5EFFF"/>
            </w:rPr>
          </w:rPrChange>
        </w:rPr>
        <w:t xml:space="preserve">7. User Guide </w:t>
      </w:r>
    </w:p>
    <w:p w14:paraId="2F8E966F" w14:textId="77777777" w:rsidR="00E615BE" w:rsidRPr="00F86CCE" w:rsidRDefault="00E615BE" w:rsidP="00E615BE">
      <w:pPr>
        <w:rPr>
          <w:rFonts w:ascii="Arial" w:hAnsi="Arial" w:cs="Arial"/>
          <w:color w:val="001A33"/>
          <w:sz w:val="23"/>
          <w:szCs w:val="23"/>
          <w:shd w:val="clear" w:color="auto" w:fill="E5EFFF"/>
          <w:rPrChange w:id="99" w:author="Vinh Trần" w:date="2021-07-30T09:50:00Z">
            <w:rPr>
              <w:rFonts w:ascii="Segoe UI" w:hAnsi="Segoe UI" w:cs="Segoe UI"/>
              <w:color w:val="001A33"/>
              <w:sz w:val="23"/>
              <w:szCs w:val="23"/>
              <w:shd w:val="clear" w:color="auto" w:fill="E5EFFF"/>
            </w:rPr>
          </w:rPrChange>
        </w:rPr>
      </w:pPr>
      <w:r w:rsidRPr="00F86CCE">
        <w:rPr>
          <w:rFonts w:ascii="Arial" w:hAnsi="Arial" w:cs="Arial"/>
          <w:color w:val="001A33"/>
          <w:sz w:val="23"/>
          <w:szCs w:val="23"/>
          <w:shd w:val="clear" w:color="auto" w:fill="E5EFFF"/>
          <w:rPrChange w:id="100" w:author="Vinh Trần" w:date="2021-07-30T09:50:00Z">
            <w:rPr>
              <w:rFonts w:ascii="Segoe UI" w:hAnsi="Segoe UI" w:cs="Segoe UI"/>
              <w:color w:val="001A33"/>
              <w:sz w:val="23"/>
              <w:szCs w:val="23"/>
              <w:shd w:val="clear" w:color="auto" w:fill="E5EFFF"/>
            </w:rPr>
          </w:rPrChange>
        </w:rPr>
        <w:t xml:space="preserve">8. Developer’s Guide </w:t>
      </w:r>
    </w:p>
    <w:p w14:paraId="0C2DFFB6" w14:textId="77777777" w:rsidR="00E615BE" w:rsidRPr="00F86CCE" w:rsidRDefault="00E615BE" w:rsidP="00E615BE">
      <w:pPr>
        <w:rPr>
          <w:rFonts w:ascii="Arial" w:hAnsi="Arial" w:cs="Arial"/>
          <w:b/>
          <w:bCs/>
          <w:lang w:val="en-US"/>
          <w:rPrChange w:id="101" w:author="Vinh Trần" w:date="2021-07-30T09:50:00Z">
            <w:rPr>
              <w:b/>
              <w:bCs/>
              <w:lang w:val="en-US"/>
            </w:rPr>
          </w:rPrChange>
        </w:rPr>
      </w:pPr>
      <w:r w:rsidRPr="00F86CCE">
        <w:rPr>
          <w:rFonts w:ascii="Arial" w:hAnsi="Arial" w:cs="Arial"/>
          <w:color w:val="001A33"/>
          <w:sz w:val="23"/>
          <w:szCs w:val="23"/>
          <w:shd w:val="clear" w:color="auto" w:fill="E5EFFF"/>
          <w:rPrChange w:id="102" w:author="Vinh Trần" w:date="2021-07-30T09:50:00Z">
            <w:rPr>
              <w:rFonts w:ascii="Segoe UI" w:hAnsi="Segoe UI" w:cs="Segoe UI"/>
              <w:color w:val="001A33"/>
              <w:sz w:val="23"/>
              <w:szCs w:val="23"/>
              <w:shd w:val="clear" w:color="auto" w:fill="E5EFFF"/>
            </w:rPr>
          </w:rPrChange>
        </w:rPr>
        <w:t>9. Module Descriptions</w:t>
      </w:r>
    </w:p>
    <w:p w14:paraId="5BB7A55C" w14:textId="77777777" w:rsidR="00E615BE" w:rsidRPr="00F86CCE" w:rsidRDefault="00E615BE" w:rsidP="00E615BE">
      <w:pPr>
        <w:rPr>
          <w:rFonts w:ascii="Arial" w:hAnsi="Arial" w:cs="Arial"/>
          <w:b/>
          <w:bCs/>
          <w:lang w:val="en-US"/>
          <w:rPrChange w:id="103" w:author="Vinh Trần" w:date="2021-07-30T09:50:00Z">
            <w:rPr>
              <w:b/>
              <w:bCs/>
              <w:lang w:val="en-US"/>
            </w:rPr>
          </w:rPrChange>
        </w:rPr>
      </w:pPr>
      <w:r w:rsidRPr="00F86CCE">
        <w:rPr>
          <w:rFonts w:ascii="Arial" w:hAnsi="Arial" w:cs="Arial"/>
          <w:b/>
          <w:bCs/>
          <w:lang w:val="en-US"/>
          <w:rPrChange w:id="104" w:author="Vinh Trần" w:date="2021-07-30T09:50:00Z">
            <w:rPr>
              <w:b/>
              <w:bCs/>
              <w:lang w:val="en-US"/>
            </w:rPr>
          </w:rPrChange>
        </w:rPr>
        <w:t>1. Acknowledgement.</w:t>
      </w:r>
    </w:p>
    <w:p w14:paraId="5174658C" w14:textId="6AE615C4" w:rsidR="00981C62" w:rsidRPr="00F86CCE" w:rsidRDefault="00981C62" w:rsidP="00981C62">
      <w:pPr>
        <w:rPr>
          <w:rFonts w:ascii="Arial" w:hAnsi="Arial" w:cs="Arial"/>
          <w:lang w:val="en-GB"/>
          <w:rPrChange w:id="105" w:author="Vinh Trần" w:date="2021-07-30T09:50:00Z">
            <w:rPr>
              <w:rFonts w:ascii="Arial" w:hAnsi="Arial" w:cs="Arial"/>
              <w:sz w:val="16"/>
              <w:szCs w:val="16"/>
              <w:lang w:val="en-GB"/>
            </w:rPr>
          </w:rPrChange>
        </w:rPr>
      </w:pPr>
      <w:proofErr w:type="gramStart"/>
      <w:r w:rsidRPr="00F86CCE">
        <w:rPr>
          <w:rFonts w:ascii="Arial" w:hAnsi="Arial" w:cs="Arial"/>
          <w:lang w:val="en-GB"/>
          <w:rPrChange w:id="106" w:author="Vinh Trần" w:date="2021-07-30T09:50:00Z">
            <w:rPr>
              <w:rFonts w:ascii="Arial" w:hAnsi="Arial" w:cs="Arial"/>
              <w:sz w:val="16"/>
              <w:szCs w:val="16"/>
              <w:lang w:val="en-GB"/>
            </w:rPr>
          </w:rPrChange>
        </w:rPr>
        <w:t>First of all</w:t>
      </w:r>
      <w:proofErr w:type="gramEnd"/>
      <w:r w:rsidRPr="00F86CCE">
        <w:rPr>
          <w:rFonts w:ascii="Arial" w:hAnsi="Arial" w:cs="Arial"/>
          <w:lang w:val="en-GB"/>
          <w:rPrChange w:id="107" w:author="Vinh Trần" w:date="2021-07-30T09:50:00Z">
            <w:rPr>
              <w:rFonts w:ascii="Arial" w:hAnsi="Arial" w:cs="Arial"/>
              <w:sz w:val="16"/>
              <w:szCs w:val="16"/>
              <w:lang w:val="en-GB"/>
            </w:rPr>
          </w:rPrChange>
        </w:rPr>
        <w:t>, our team would like to send a special thanks to Mr. Nguyen</w:t>
      </w:r>
      <w:ins w:id="108" w:author="acer" w:date="2021-07-27T19:08:00Z">
        <w:r w:rsidR="00CB5D53" w:rsidRPr="00F86CCE">
          <w:rPr>
            <w:rFonts w:ascii="Arial" w:hAnsi="Arial" w:cs="Arial"/>
            <w:lang w:val="en-GB"/>
            <w:rPrChange w:id="109" w:author="Vinh Trần" w:date="2021-07-30T09:50:00Z">
              <w:rPr>
                <w:rFonts w:ascii="Arial" w:hAnsi="Arial" w:cs="Arial"/>
                <w:sz w:val="16"/>
                <w:szCs w:val="16"/>
                <w:lang w:val="en-GB"/>
              </w:rPr>
            </w:rPrChange>
          </w:rPr>
          <w:t xml:space="preserve"> Van</w:t>
        </w:r>
      </w:ins>
      <w:r w:rsidRPr="00F86CCE">
        <w:rPr>
          <w:rFonts w:ascii="Arial" w:hAnsi="Arial" w:cs="Arial"/>
          <w:lang w:val="en-GB"/>
          <w:rPrChange w:id="110" w:author="Vinh Trần" w:date="2021-07-30T09:50:00Z">
            <w:rPr>
              <w:rFonts w:ascii="Arial" w:hAnsi="Arial" w:cs="Arial"/>
              <w:sz w:val="16"/>
              <w:szCs w:val="16"/>
              <w:lang w:val="en-GB"/>
            </w:rPr>
          </w:rPrChange>
        </w:rPr>
        <w:t xml:space="preserve"> Quang and the teachers of FPT</w:t>
      </w:r>
      <w:ins w:id="111" w:author="acer" w:date="2021-07-27T19:08:00Z">
        <w:r w:rsidR="00CB5D53" w:rsidRPr="00F86CCE">
          <w:rPr>
            <w:rFonts w:ascii="Arial" w:hAnsi="Arial" w:cs="Arial"/>
            <w:lang w:val="en-GB"/>
            <w:rPrChange w:id="112" w:author="Vinh Trần" w:date="2021-07-30T09:50:00Z">
              <w:rPr>
                <w:rFonts w:ascii="Arial" w:hAnsi="Arial" w:cs="Arial"/>
                <w:sz w:val="16"/>
                <w:szCs w:val="16"/>
                <w:lang w:val="en-GB"/>
              </w:rPr>
            </w:rPrChange>
          </w:rPr>
          <w:t>-</w:t>
        </w:r>
      </w:ins>
      <w:del w:id="113" w:author="acer" w:date="2021-07-27T19:08:00Z">
        <w:r w:rsidRPr="00F86CCE" w:rsidDel="00CB5D53">
          <w:rPr>
            <w:rFonts w:ascii="Arial" w:hAnsi="Arial" w:cs="Arial"/>
            <w:lang w:val="en-GB"/>
            <w:rPrChange w:id="114" w:author="Vinh Trần" w:date="2021-07-30T09:50:00Z">
              <w:rPr>
                <w:rFonts w:ascii="Arial" w:hAnsi="Arial" w:cs="Arial"/>
                <w:sz w:val="16"/>
                <w:szCs w:val="16"/>
                <w:lang w:val="en-GB"/>
              </w:rPr>
            </w:rPrChange>
          </w:rPr>
          <w:delText xml:space="preserve"> </w:delText>
        </w:r>
      </w:del>
      <w:r w:rsidRPr="00F86CCE">
        <w:rPr>
          <w:rFonts w:ascii="Arial" w:hAnsi="Arial" w:cs="Arial"/>
          <w:lang w:val="en-GB"/>
          <w:rPrChange w:id="115" w:author="Vinh Trần" w:date="2021-07-30T09:50:00Z">
            <w:rPr>
              <w:rFonts w:ascii="Arial" w:hAnsi="Arial" w:cs="Arial"/>
              <w:sz w:val="16"/>
              <w:szCs w:val="16"/>
              <w:lang w:val="en-GB"/>
            </w:rPr>
          </w:rPrChange>
        </w:rPr>
        <w:t xml:space="preserve">Aptech for giving us the opportunity to carry out a project </w:t>
      </w:r>
      <w:r w:rsidRPr="00F86CCE">
        <w:rPr>
          <w:rFonts w:ascii="Arial" w:hAnsi="Arial" w:cs="Arial"/>
          <w:highlight w:val="yellow"/>
          <w:lang w:val="en-GB"/>
          <w:rPrChange w:id="116" w:author="Vinh Trần" w:date="2021-07-30T09:50:00Z">
            <w:rPr>
              <w:rFonts w:ascii="Arial" w:hAnsi="Arial" w:cs="Arial"/>
              <w:sz w:val="16"/>
              <w:szCs w:val="16"/>
              <w:lang w:val="en-GB"/>
            </w:rPr>
          </w:rPrChange>
        </w:rPr>
        <w:t xml:space="preserve">on </w:t>
      </w:r>
      <w:del w:id="117" w:author="acer" w:date="2021-07-27T19:25:00Z">
        <w:r w:rsidRPr="00F86CCE" w:rsidDel="00D356FE">
          <w:rPr>
            <w:rFonts w:ascii="Arial" w:hAnsi="Arial" w:cs="Arial"/>
            <w:highlight w:val="yellow"/>
            <w:lang w:val="en-GB"/>
            <w:rPrChange w:id="118" w:author="Vinh Trần" w:date="2021-07-30T09:50:00Z">
              <w:rPr>
                <w:rFonts w:ascii="Arial" w:hAnsi="Arial" w:cs="Arial"/>
                <w:sz w:val="16"/>
                <w:szCs w:val="16"/>
                <w:lang w:val="en-GB"/>
              </w:rPr>
            </w:rPrChange>
          </w:rPr>
          <w:delText xml:space="preserve">indoor </w:delText>
        </w:r>
      </w:del>
      <w:ins w:id="119" w:author="acer" w:date="2021-07-27T19:25:00Z">
        <w:r w:rsidR="00D356FE" w:rsidRPr="00F86CCE">
          <w:rPr>
            <w:rFonts w:ascii="Arial" w:hAnsi="Arial" w:cs="Arial"/>
            <w:highlight w:val="yellow"/>
            <w:lang w:val="en-GB"/>
            <w:rPrChange w:id="120" w:author="Vinh Trần" w:date="2021-07-30T09:50:00Z">
              <w:rPr>
                <w:rFonts w:ascii="Arial" w:hAnsi="Arial" w:cs="Arial"/>
                <w:sz w:val="16"/>
                <w:szCs w:val="16"/>
                <w:highlight w:val="yellow"/>
                <w:lang w:val="en-GB"/>
              </w:rPr>
            </w:rPrChange>
          </w:rPr>
          <w:t>durable</w:t>
        </w:r>
        <w:r w:rsidR="00D356FE" w:rsidRPr="00F86CCE">
          <w:rPr>
            <w:rFonts w:ascii="Arial" w:hAnsi="Arial" w:cs="Arial"/>
            <w:highlight w:val="yellow"/>
            <w:lang w:val="en-GB"/>
            <w:rPrChange w:id="121" w:author="Vinh Trần" w:date="2021-07-30T09:50:00Z">
              <w:rPr>
                <w:rFonts w:ascii="Arial" w:hAnsi="Arial" w:cs="Arial"/>
                <w:sz w:val="16"/>
                <w:szCs w:val="16"/>
                <w:lang w:val="en-GB"/>
              </w:rPr>
            </w:rPrChange>
          </w:rPr>
          <w:t xml:space="preserve"> </w:t>
        </w:r>
      </w:ins>
      <w:r w:rsidRPr="00F86CCE">
        <w:rPr>
          <w:rFonts w:ascii="Arial" w:hAnsi="Arial" w:cs="Arial"/>
          <w:highlight w:val="yellow"/>
          <w:lang w:val="en-GB"/>
          <w:rPrChange w:id="122" w:author="Vinh Trần" w:date="2021-07-30T09:50:00Z">
            <w:rPr>
              <w:rFonts w:ascii="Arial" w:hAnsi="Arial" w:cs="Arial"/>
              <w:sz w:val="16"/>
              <w:szCs w:val="16"/>
              <w:lang w:val="en-GB"/>
            </w:rPr>
          </w:rPrChange>
        </w:rPr>
        <w:t>furniture</w:t>
      </w:r>
      <w:r w:rsidRPr="00F86CCE">
        <w:rPr>
          <w:rFonts w:ascii="Arial" w:hAnsi="Arial" w:cs="Arial"/>
          <w:lang w:val="en-GB"/>
          <w:rPrChange w:id="123" w:author="Vinh Trần" w:date="2021-07-30T09:50:00Z">
            <w:rPr>
              <w:rFonts w:ascii="Arial" w:hAnsi="Arial" w:cs="Arial"/>
              <w:sz w:val="16"/>
              <w:szCs w:val="16"/>
              <w:lang w:val="en-GB"/>
            </w:rPr>
          </w:rPrChange>
        </w:rPr>
        <w:t xml:space="preserve">. This project gave our team the opportunity to learn and better understand the furniture </w:t>
      </w:r>
      <w:del w:id="124" w:author="acer" w:date="2021-07-27T20:50:00Z">
        <w:r w:rsidRPr="00F86CCE" w:rsidDel="00C83D32">
          <w:rPr>
            <w:rFonts w:ascii="Arial" w:hAnsi="Arial" w:cs="Arial"/>
            <w:lang w:val="en-GB"/>
            <w:rPrChange w:id="125" w:author="Vinh Trần" w:date="2021-07-30T09:50:00Z">
              <w:rPr>
                <w:rFonts w:ascii="Arial" w:hAnsi="Arial" w:cs="Arial"/>
                <w:sz w:val="16"/>
                <w:szCs w:val="16"/>
                <w:lang w:val="en-GB"/>
              </w:rPr>
            </w:rPrChange>
          </w:rPr>
          <w:delText xml:space="preserve">in the house </w:delText>
        </w:r>
      </w:del>
      <w:ins w:id="126" w:author="acer" w:date="2021-07-27T20:50:00Z">
        <w:r w:rsidR="00C83D32" w:rsidRPr="00F86CCE">
          <w:rPr>
            <w:rFonts w:ascii="Arial" w:hAnsi="Arial" w:cs="Arial"/>
            <w:lang w:val="en-GB"/>
            <w:rPrChange w:id="127" w:author="Vinh Trần" w:date="2021-07-30T09:50:00Z">
              <w:rPr>
                <w:rFonts w:ascii="Arial" w:hAnsi="Arial" w:cs="Arial"/>
                <w:sz w:val="16"/>
                <w:szCs w:val="16"/>
                <w:lang w:val="en-GB"/>
              </w:rPr>
            </w:rPrChange>
          </w:rPr>
          <w:t xml:space="preserve">field </w:t>
        </w:r>
      </w:ins>
      <w:r w:rsidRPr="00F86CCE">
        <w:rPr>
          <w:rFonts w:ascii="Arial" w:hAnsi="Arial" w:cs="Arial"/>
          <w:lang w:val="en-GB"/>
          <w:rPrChange w:id="128" w:author="Vinh Trần" w:date="2021-07-30T09:50:00Z">
            <w:rPr>
              <w:rFonts w:ascii="Arial" w:hAnsi="Arial" w:cs="Arial"/>
              <w:sz w:val="16"/>
              <w:szCs w:val="16"/>
              <w:lang w:val="en-GB"/>
            </w:rPr>
          </w:rPrChange>
        </w:rPr>
        <w:t xml:space="preserve">and how to arrange </w:t>
      </w:r>
      <w:del w:id="129" w:author="acer" w:date="2021-07-27T20:50:00Z">
        <w:r w:rsidRPr="00F86CCE" w:rsidDel="00C83D32">
          <w:rPr>
            <w:rFonts w:ascii="Arial" w:hAnsi="Arial" w:cs="Arial"/>
            <w:lang w:val="en-GB"/>
            <w:rPrChange w:id="130" w:author="Vinh Trần" w:date="2021-07-30T09:50:00Z">
              <w:rPr>
                <w:rFonts w:ascii="Arial" w:hAnsi="Arial" w:cs="Arial"/>
                <w:sz w:val="16"/>
                <w:szCs w:val="16"/>
                <w:lang w:val="en-GB"/>
              </w:rPr>
            </w:rPrChange>
          </w:rPr>
          <w:delText xml:space="preserve">and arrange </w:delText>
        </w:r>
      </w:del>
      <w:r w:rsidRPr="00F86CCE">
        <w:rPr>
          <w:rFonts w:ascii="Arial" w:hAnsi="Arial" w:cs="Arial"/>
          <w:lang w:val="en-GB"/>
          <w:rPrChange w:id="131" w:author="Vinh Trần" w:date="2021-07-30T09:50:00Z">
            <w:rPr>
              <w:rFonts w:ascii="Arial" w:hAnsi="Arial" w:cs="Arial"/>
              <w:sz w:val="16"/>
              <w:szCs w:val="16"/>
              <w:lang w:val="en-GB"/>
            </w:rPr>
          </w:rPrChange>
        </w:rPr>
        <w:t>it properly and beautifully</w:t>
      </w:r>
      <w:ins w:id="132" w:author="acer" w:date="2021-07-27T20:51:00Z">
        <w:r w:rsidR="00C83D32" w:rsidRPr="00F86CCE">
          <w:rPr>
            <w:rFonts w:ascii="Arial" w:hAnsi="Arial" w:cs="Arial"/>
            <w:lang w:val="en-GB"/>
            <w:rPrChange w:id="133" w:author="Vinh Trần" w:date="2021-07-30T09:50:00Z">
              <w:rPr>
                <w:rFonts w:ascii="Arial" w:hAnsi="Arial" w:cs="Arial"/>
                <w:sz w:val="16"/>
                <w:szCs w:val="16"/>
                <w:lang w:val="en-GB"/>
              </w:rPr>
            </w:rPrChange>
          </w:rPr>
          <w:t xml:space="preserve">. Mainly we have learned significant knowledge on </w:t>
        </w:r>
      </w:ins>
      <w:ins w:id="134" w:author="acer" w:date="2021-07-27T20:52:00Z">
        <w:r w:rsidR="00C83D32" w:rsidRPr="00F86CCE">
          <w:rPr>
            <w:rFonts w:ascii="Arial" w:hAnsi="Arial" w:cs="Arial"/>
            <w:lang w:val="en-GB"/>
            <w:rPrChange w:id="135" w:author="Vinh Trần" w:date="2021-07-30T09:50:00Z">
              <w:rPr>
                <w:rFonts w:ascii="Arial" w:hAnsi="Arial" w:cs="Arial"/>
                <w:sz w:val="16"/>
                <w:szCs w:val="16"/>
                <w:lang w:val="en-GB"/>
              </w:rPr>
            </w:rPrChange>
          </w:rPr>
          <w:t>coding, teamwork in real practical project. We already achieved much progress on Responsive</w:t>
        </w:r>
      </w:ins>
      <w:ins w:id="136" w:author="acer" w:date="2021-07-27T20:58:00Z">
        <w:r w:rsidR="007E1D88" w:rsidRPr="00F86CCE">
          <w:rPr>
            <w:rFonts w:ascii="Arial" w:hAnsi="Arial" w:cs="Arial"/>
            <w:lang w:val="en-GB"/>
            <w:rPrChange w:id="137" w:author="Vinh Trần" w:date="2021-07-30T09:50:00Z">
              <w:rPr>
                <w:rFonts w:ascii="Arial" w:hAnsi="Arial" w:cs="Arial"/>
                <w:sz w:val="16"/>
                <w:szCs w:val="16"/>
                <w:lang w:val="en-GB"/>
              </w:rPr>
            </w:rPrChange>
          </w:rPr>
          <w:t xml:space="preserve"> tasks</w:t>
        </w:r>
      </w:ins>
      <w:ins w:id="138" w:author="acer" w:date="2021-07-27T20:52:00Z">
        <w:r w:rsidR="00C83D32" w:rsidRPr="00F86CCE">
          <w:rPr>
            <w:rFonts w:ascii="Arial" w:hAnsi="Arial" w:cs="Arial"/>
            <w:lang w:val="en-GB"/>
            <w:rPrChange w:id="139" w:author="Vinh Trần" w:date="2021-07-30T09:50:00Z">
              <w:rPr>
                <w:rFonts w:ascii="Arial" w:hAnsi="Arial" w:cs="Arial"/>
                <w:sz w:val="16"/>
                <w:szCs w:val="16"/>
                <w:lang w:val="en-GB"/>
              </w:rPr>
            </w:rPrChange>
          </w:rPr>
          <w:t xml:space="preserve"> for different sizes of devices from very small to popular screen. The detail instruction of project description </w:t>
        </w:r>
      </w:ins>
      <w:ins w:id="140" w:author="acer" w:date="2021-07-27T21:01:00Z">
        <w:r w:rsidR="007E1D88" w:rsidRPr="00F86CCE">
          <w:rPr>
            <w:rFonts w:ascii="Arial" w:hAnsi="Arial" w:cs="Arial"/>
            <w:lang w:val="en-GB"/>
            <w:rPrChange w:id="141" w:author="Vinh Trần" w:date="2021-07-30T09:50:00Z">
              <w:rPr>
                <w:rFonts w:ascii="Arial" w:hAnsi="Arial" w:cs="Arial"/>
                <w:sz w:val="16"/>
                <w:szCs w:val="16"/>
                <w:lang w:val="en-GB"/>
              </w:rPr>
            </w:rPrChange>
          </w:rPr>
          <w:t>helped us to know</w:t>
        </w:r>
      </w:ins>
      <w:ins w:id="142" w:author="acer" w:date="2021-07-27T21:02:00Z">
        <w:r w:rsidR="007E1D88" w:rsidRPr="00F86CCE">
          <w:rPr>
            <w:rFonts w:ascii="Arial" w:hAnsi="Arial" w:cs="Arial"/>
            <w:lang w:val="en-GB"/>
            <w:rPrChange w:id="143" w:author="Vinh Trần" w:date="2021-07-30T09:50:00Z">
              <w:rPr>
                <w:rFonts w:ascii="Arial" w:hAnsi="Arial" w:cs="Arial"/>
                <w:sz w:val="16"/>
                <w:szCs w:val="16"/>
                <w:lang w:val="en-GB"/>
              </w:rPr>
            </w:rPrChange>
          </w:rPr>
          <w:t>, imagine</w:t>
        </w:r>
      </w:ins>
      <w:ins w:id="144" w:author="acer" w:date="2021-07-27T21:01:00Z">
        <w:r w:rsidR="007E1D88" w:rsidRPr="00F86CCE">
          <w:rPr>
            <w:rFonts w:ascii="Arial" w:hAnsi="Arial" w:cs="Arial"/>
            <w:lang w:val="en-GB"/>
            <w:rPrChange w:id="145" w:author="Vinh Trần" w:date="2021-07-30T09:50:00Z">
              <w:rPr>
                <w:rFonts w:ascii="Arial" w:hAnsi="Arial" w:cs="Arial"/>
                <w:sz w:val="16"/>
                <w:szCs w:val="16"/>
                <w:lang w:val="en-GB"/>
              </w:rPr>
            </w:rPrChange>
          </w:rPr>
          <w:t xml:space="preserve"> and understand more</w:t>
        </w:r>
      </w:ins>
      <w:ins w:id="146" w:author="acer" w:date="2021-07-27T20:52:00Z">
        <w:r w:rsidR="00C83D32" w:rsidRPr="00F86CCE">
          <w:rPr>
            <w:rFonts w:ascii="Arial" w:hAnsi="Arial" w:cs="Arial"/>
            <w:lang w:val="en-GB"/>
            <w:rPrChange w:id="147" w:author="Vinh Trần" w:date="2021-07-30T09:50:00Z">
              <w:rPr>
                <w:rFonts w:ascii="Arial" w:hAnsi="Arial" w:cs="Arial"/>
                <w:sz w:val="16"/>
                <w:szCs w:val="16"/>
                <w:lang w:val="en-GB"/>
              </w:rPr>
            </w:rPrChange>
          </w:rPr>
          <w:t xml:space="preserve"> </w:t>
        </w:r>
      </w:ins>
      <w:ins w:id="148" w:author="acer" w:date="2021-07-27T21:02:00Z">
        <w:r w:rsidR="007E1D88" w:rsidRPr="00F86CCE">
          <w:rPr>
            <w:rFonts w:ascii="Arial" w:hAnsi="Arial" w:cs="Arial"/>
            <w:lang w:val="en-GB"/>
            <w:rPrChange w:id="149" w:author="Vinh Trần" w:date="2021-07-30T09:50:00Z">
              <w:rPr>
                <w:rFonts w:ascii="Arial" w:hAnsi="Arial" w:cs="Arial"/>
                <w:sz w:val="16"/>
                <w:szCs w:val="16"/>
                <w:lang w:val="en-GB"/>
              </w:rPr>
            </w:rPrChange>
          </w:rPr>
          <w:t xml:space="preserve">on the steps that we would work </w:t>
        </w:r>
        <w:proofErr w:type="gramStart"/>
        <w:r w:rsidR="007E1D88" w:rsidRPr="00F86CCE">
          <w:rPr>
            <w:rFonts w:ascii="Arial" w:hAnsi="Arial" w:cs="Arial"/>
            <w:lang w:val="en-GB"/>
            <w:rPrChange w:id="150" w:author="Vinh Trần" w:date="2021-07-30T09:50:00Z">
              <w:rPr>
                <w:rFonts w:ascii="Arial" w:hAnsi="Arial" w:cs="Arial"/>
                <w:sz w:val="16"/>
                <w:szCs w:val="16"/>
                <w:lang w:val="en-GB"/>
              </w:rPr>
            </w:rPrChange>
          </w:rPr>
          <w:t>later on</w:t>
        </w:r>
        <w:proofErr w:type="gramEnd"/>
        <w:r w:rsidR="007E1D88" w:rsidRPr="00F86CCE">
          <w:rPr>
            <w:rFonts w:ascii="Arial" w:hAnsi="Arial" w:cs="Arial"/>
            <w:lang w:val="en-GB"/>
            <w:rPrChange w:id="151" w:author="Vinh Trần" w:date="2021-07-30T09:50:00Z">
              <w:rPr>
                <w:rFonts w:ascii="Arial" w:hAnsi="Arial" w:cs="Arial"/>
                <w:sz w:val="16"/>
                <w:szCs w:val="16"/>
                <w:lang w:val="en-GB"/>
              </w:rPr>
            </w:rPrChange>
          </w:rPr>
          <w:t xml:space="preserve"> working-environment of our jobs. We knew </w:t>
        </w:r>
      </w:ins>
      <w:ins w:id="152" w:author="acer" w:date="2021-07-27T21:03:00Z">
        <w:r w:rsidR="007E1D88" w:rsidRPr="00F86CCE">
          <w:rPr>
            <w:rFonts w:ascii="Arial" w:hAnsi="Arial" w:cs="Arial"/>
            <w:lang w:val="en-GB"/>
            <w:rPrChange w:id="153" w:author="Vinh Trần" w:date="2021-07-30T09:50:00Z">
              <w:rPr>
                <w:rFonts w:ascii="Arial" w:hAnsi="Arial" w:cs="Arial"/>
                <w:sz w:val="16"/>
                <w:szCs w:val="16"/>
                <w:lang w:val="en-GB"/>
              </w:rPr>
            </w:rPrChange>
          </w:rPr>
          <w:t xml:space="preserve">how to handle </w:t>
        </w:r>
      </w:ins>
      <w:ins w:id="154" w:author="acer" w:date="2021-07-27T20:52:00Z">
        <w:r w:rsidR="00C83D32" w:rsidRPr="00F86CCE">
          <w:rPr>
            <w:rFonts w:ascii="Arial" w:hAnsi="Arial" w:cs="Arial"/>
            <w:lang w:val="en-GB"/>
            <w:rPrChange w:id="155" w:author="Vinh Trần" w:date="2021-07-30T09:50:00Z">
              <w:rPr>
                <w:rFonts w:ascii="Arial" w:hAnsi="Arial" w:cs="Arial"/>
                <w:sz w:val="16"/>
                <w:szCs w:val="16"/>
                <w:lang w:val="en-GB"/>
              </w:rPr>
            </w:rPrChange>
          </w:rPr>
          <w:t xml:space="preserve">the orders from the site owners and </w:t>
        </w:r>
        <w:proofErr w:type="gramStart"/>
        <w:r w:rsidR="00C83D32" w:rsidRPr="00F86CCE">
          <w:rPr>
            <w:rFonts w:ascii="Arial" w:hAnsi="Arial" w:cs="Arial"/>
            <w:lang w:val="en-GB"/>
            <w:rPrChange w:id="156" w:author="Vinh Trần" w:date="2021-07-30T09:50:00Z">
              <w:rPr>
                <w:rFonts w:ascii="Arial" w:hAnsi="Arial" w:cs="Arial"/>
                <w:sz w:val="16"/>
                <w:szCs w:val="16"/>
                <w:lang w:val="en-GB"/>
              </w:rPr>
            </w:rPrChange>
          </w:rPr>
          <w:t>also</w:t>
        </w:r>
        <w:proofErr w:type="gramEnd"/>
        <w:r w:rsidR="00C83D32" w:rsidRPr="00F86CCE">
          <w:rPr>
            <w:rFonts w:ascii="Arial" w:hAnsi="Arial" w:cs="Arial"/>
            <w:lang w:val="en-GB"/>
            <w:rPrChange w:id="157" w:author="Vinh Trần" w:date="2021-07-30T09:50:00Z">
              <w:rPr>
                <w:rFonts w:ascii="Arial" w:hAnsi="Arial" w:cs="Arial"/>
                <w:sz w:val="16"/>
                <w:szCs w:val="16"/>
                <w:lang w:val="en-GB"/>
              </w:rPr>
            </w:rPrChange>
          </w:rPr>
          <w:t xml:space="preserve"> we learned the ways of thinking of site</w:t>
        </w:r>
      </w:ins>
      <w:ins w:id="158" w:author="acer" w:date="2021-07-27T20:56:00Z">
        <w:r w:rsidR="00C83D32" w:rsidRPr="00F86CCE">
          <w:rPr>
            <w:rFonts w:ascii="Arial" w:hAnsi="Arial" w:cs="Arial"/>
            <w:lang w:val="en-GB"/>
            <w:rPrChange w:id="159" w:author="Vinh Trần" w:date="2021-07-30T09:50:00Z">
              <w:rPr>
                <w:rFonts w:ascii="Arial" w:hAnsi="Arial" w:cs="Arial"/>
                <w:sz w:val="16"/>
                <w:szCs w:val="16"/>
                <w:lang w:val="en-GB"/>
              </w:rPr>
            </w:rPrChange>
          </w:rPr>
          <w:t>’s customers. We could complete fully a full website with different pages with a compact package proj</w:t>
        </w:r>
        <w:r w:rsidR="007E1D88" w:rsidRPr="00F86CCE">
          <w:rPr>
            <w:rFonts w:ascii="Arial" w:hAnsi="Arial" w:cs="Arial"/>
            <w:lang w:val="en-GB"/>
            <w:rPrChange w:id="160" w:author="Vinh Trần" w:date="2021-07-30T09:50:00Z">
              <w:rPr>
                <w:rFonts w:ascii="Arial" w:hAnsi="Arial" w:cs="Arial"/>
                <w:sz w:val="16"/>
                <w:szCs w:val="16"/>
                <w:lang w:val="en-GB"/>
              </w:rPr>
            </w:rPrChange>
          </w:rPr>
          <w:t>ect code files and</w:t>
        </w:r>
      </w:ins>
      <w:ins w:id="161" w:author="acer" w:date="2021-07-27T21:03:00Z">
        <w:r w:rsidR="007E1D88" w:rsidRPr="00F86CCE">
          <w:rPr>
            <w:rFonts w:ascii="Arial" w:hAnsi="Arial" w:cs="Arial"/>
            <w:lang w:val="en-GB"/>
            <w:rPrChange w:id="162" w:author="Vinh Trần" w:date="2021-07-30T09:50:00Z">
              <w:rPr>
                <w:rFonts w:ascii="Arial" w:hAnsi="Arial" w:cs="Arial"/>
                <w:sz w:val="16"/>
                <w:szCs w:val="16"/>
                <w:lang w:val="en-GB"/>
              </w:rPr>
            </w:rPrChange>
          </w:rPr>
          <w:t xml:space="preserve"> suitable</w:t>
        </w:r>
      </w:ins>
      <w:ins w:id="163" w:author="acer" w:date="2021-07-27T20:56:00Z">
        <w:r w:rsidR="007E1D88" w:rsidRPr="00F86CCE">
          <w:rPr>
            <w:rFonts w:ascii="Arial" w:hAnsi="Arial" w:cs="Arial"/>
            <w:lang w:val="en-GB"/>
            <w:rPrChange w:id="164" w:author="Vinh Trần" w:date="2021-07-30T09:50:00Z">
              <w:rPr>
                <w:rFonts w:ascii="Arial" w:hAnsi="Arial" w:cs="Arial"/>
                <w:sz w:val="16"/>
                <w:szCs w:val="16"/>
                <w:lang w:val="en-GB"/>
              </w:rPr>
            </w:rPrChange>
          </w:rPr>
          <w:t xml:space="preserve"> structure</w:t>
        </w:r>
      </w:ins>
      <w:ins w:id="165" w:author="acer" w:date="2021-07-27T21:03:00Z">
        <w:r w:rsidR="007E1D88" w:rsidRPr="00F86CCE">
          <w:rPr>
            <w:rFonts w:ascii="Arial" w:hAnsi="Arial" w:cs="Arial"/>
            <w:lang w:val="en-GB"/>
            <w:rPrChange w:id="166" w:author="Vinh Trần" w:date="2021-07-30T09:50:00Z">
              <w:rPr>
                <w:rFonts w:ascii="Arial" w:hAnsi="Arial" w:cs="Arial"/>
                <w:sz w:val="16"/>
                <w:szCs w:val="16"/>
                <w:lang w:val="en-GB"/>
              </w:rPr>
            </w:rPrChange>
          </w:rPr>
          <w:t xml:space="preserve">. </w:t>
        </w:r>
      </w:ins>
      <w:del w:id="167" w:author="acer" w:date="2021-07-27T20:51:00Z">
        <w:r w:rsidRPr="00F86CCE" w:rsidDel="00C83D32">
          <w:rPr>
            <w:rFonts w:ascii="Arial" w:hAnsi="Arial" w:cs="Arial"/>
            <w:lang w:val="en-GB"/>
            <w:rPrChange w:id="168" w:author="Vinh Trần" w:date="2021-07-30T09:50:00Z">
              <w:rPr>
                <w:rFonts w:ascii="Arial" w:hAnsi="Arial" w:cs="Arial"/>
                <w:sz w:val="16"/>
                <w:szCs w:val="16"/>
                <w:lang w:val="en-GB"/>
              </w:rPr>
            </w:rPrChange>
          </w:rPr>
          <w:delText>,</w:delText>
        </w:r>
      </w:del>
      <w:del w:id="169" w:author="acer" w:date="2021-07-27T21:03:00Z">
        <w:r w:rsidRPr="00F86CCE" w:rsidDel="007E1D88">
          <w:rPr>
            <w:rFonts w:ascii="Arial" w:hAnsi="Arial" w:cs="Arial"/>
            <w:lang w:val="en-GB"/>
            <w:rPrChange w:id="170" w:author="Vinh Trần" w:date="2021-07-30T09:50:00Z">
              <w:rPr>
                <w:rFonts w:ascii="Arial" w:hAnsi="Arial" w:cs="Arial"/>
                <w:sz w:val="16"/>
                <w:szCs w:val="16"/>
                <w:lang w:val="en-GB"/>
              </w:rPr>
            </w:rPrChange>
          </w:rPr>
          <w:delText xml:space="preserve"> </w:delText>
        </w:r>
      </w:del>
      <w:del w:id="171" w:author="acer" w:date="2021-07-27T21:04:00Z">
        <w:r w:rsidRPr="00F86CCE" w:rsidDel="007E1D88">
          <w:rPr>
            <w:rFonts w:ascii="Arial" w:hAnsi="Arial" w:cs="Arial"/>
            <w:lang w:val="en-GB"/>
            <w:rPrChange w:id="172" w:author="Vinh Trần" w:date="2021-07-30T09:50:00Z">
              <w:rPr>
                <w:rFonts w:ascii="Arial" w:hAnsi="Arial" w:cs="Arial"/>
                <w:sz w:val="16"/>
                <w:szCs w:val="16"/>
                <w:lang w:val="en-GB"/>
              </w:rPr>
            </w:rPrChange>
          </w:rPr>
          <w:delText>w</w:delText>
        </w:r>
      </w:del>
      <w:ins w:id="173" w:author="acer" w:date="2021-07-27T21:04:00Z">
        <w:r w:rsidR="007E1D88" w:rsidRPr="00F86CCE">
          <w:rPr>
            <w:rFonts w:ascii="Arial" w:hAnsi="Arial" w:cs="Arial"/>
            <w:lang w:val="en-GB"/>
            <w:rPrChange w:id="174" w:author="Vinh Trần" w:date="2021-07-30T09:50:00Z">
              <w:rPr>
                <w:rFonts w:ascii="Arial" w:hAnsi="Arial" w:cs="Arial"/>
                <w:sz w:val="16"/>
                <w:szCs w:val="16"/>
                <w:lang w:val="en-GB"/>
              </w:rPr>
            </w:rPrChange>
          </w:rPr>
          <w:t>W</w:t>
        </w:r>
      </w:ins>
      <w:r w:rsidRPr="00F86CCE">
        <w:rPr>
          <w:rFonts w:ascii="Arial" w:hAnsi="Arial" w:cs="Arial"/>
          <w:lang w:val="en-GB"/>
          <w:rPrChange w:id="175" w:author="Vinh Trần" w:date="2021-07-30T09:50:00Z">
            <w:rPr>
              <w:rFonts w:ascii="Arial" w:hAnsi="Arial" w:cs="Arial"/>
              <w:sz w:val="16"/>
              <w:szCs w:val="16"/>
              <w:lang w:val="en-GB"/>
            </w:rPr>
          </w:rPrChange>
        </w:rPr>
        <w:t xml:space="preserve">e </w:t>
      </w:r>
      <w:del w:id="176" w:author="acer" w:date="2021-07-27T21:04:00Z">
        <w:r w:rsidRPr="00F86CCE" w:rsidDel="007E1D88">
          <w:rPr>
            <w:rFonts w:ascii="Arial" w:hAnsi="Arial" w:cs="Arial"/>
            <w:lang w:val="en-GB"/>
            <w:rPrChange w:id="177" w:author="Vinh Trần" w:date="2021-07-30T09:50:00Z">
              <w:rPr>
                <w:rFonts w:ascii="Arial" w:hAnsi="Arial" w:cs="Arial"/>
                <w:sz w:val="16"/>
                <w:szCs w:val="16"/>
                <w:lang w:val="en-GB"/>
              </w:rPr>
            </w:rPrChange>
          </w:rPr>
          <w:delText>really</w:delText>
        </w:r>
      </w:del>
      <w:ins w:id="178" w:author="acer" w:date="2021-07-27T21:04:00Z">
        <w:r w:rsidR="007E1D88" w:rsidRPr="00F86CCE">
          <w:rPr>
            <w:rFonts w:ascii="Arial" w:hAnsi="Arial" w:cs="Arial"/>
            <w:lang w:val="en-GB"/>
            <w:rPrChange w:id="179" w:author="Vinh Trần" w:date="2021-07-30T09:50:00Z">
              <w:rPr>
                <w:rFonts w:ascii="Arial" w:hAnsi="Arial" w:cs="Arial"/>
                <w:sz w:val="16"/>
                <w:szCs w:val="16"/>
                <w:lang w:val="en-GB"/>
              </w:rPr>
            </w:rPrChange>
          </w:rPr>
          <w:t>would kindly</w:t>
        </w:r>
      </w:ins>
      <w:r w:rsidRPr="00F86CCE">
        <w:rPr>
          <w:rFonts w:ascii="Arial" w:hAnsi="Arial" w:cs="Arial"/>
          <w:lang w:val="en-GB"/>
          <w:rPrChange w:id="180" w:author="Vinh Trần" w:date="2021-07-30T09:50:00Z">
            <w:rPr>
              <w:rFonts w:ascii="Arial" w:hAnsi="Arial" w:cs="Arial"/>
              <w:sz w:val="16"/>
              <w:szCs w:val="16"/>
              <w:lang w:val="en-GB"/>
            </w:rPr>
          </w:rPrChange>
        </w:rPr>
        <w:t xml:space="preserve"> appreciate </w:t>
      </w:r>
      <w:del w:id="181" w:author="acer" w:date="2021-07-27T21:04:00Z">
        <w:r w:rsidRPr="00F86CCE" w:rsidDel="007E1D88">
          <w:rPr>
            <w:rFonts w:ascii="Arial" w:hAnsi="Arial" w:cs="Arial"/>
            <w:lang w:val="en-GB"/>
            <w:rPrChange w:id="182" w:author="Vinh Trần" w:date="2021-07-30T09:50:00Z">
              <w:rPr>
                <w:rFonts w:ascii="Arial" w:hAnsi="Arial" w:cs="Arial"/>
                <w:sz w:val="16"/>
                <w:szCs w:val="16"/>
                <w:lang w:val="en-GB"/>
              </w:rPr>
            </w:rPrChange>
          </w:rPr>
          <w:delText>it</w:delText>
        </w:r>
      </w:del>
      <w:ins w:id="183" w:author="acer" w:date="2021-07-27T21:04:00Z">
        <w:r w:rsidR="007E1D88" w:rsidRPr="00F86CCE">
          <w:rPr>
            <w:rFonts w:ascii="Arial" w:hAnsi="Arial" w:cs="Arial"/>
            <w:lang w:val="en-GB"/>
            <w:rPrChange w:id="184" w:author="Vinh Trần" w:date="2021-07-30T09:50:00Z">
              <w:rPr>
                <w:rFonts w:ascii="Arial" w:hAnsi="Arial" w:cs="Arial"/>
                <w:sz w:val="16"/>
                <w:szCs w:val="16"/>
                <w:lang w:val="en-GB"/>
              </w:rPr>
            </w:rPrChange>
          </w:rPr>
          <w:t xml:space="preserve">for </w:t>
        </w:r>
        <w:proofErr w:type="gramStart"/>
        <w:r w:rsidR="007E1D88" w:rsidRPr="00F86CCE">
          <w:rPr>
            <w:rFonts w:ascii="Arial" w:hAnsi="Arial" w:cs="Arial"/>
            <w:lang w:val="en-GB"/>
            <w:rPrChange w:id="185" w:author="Vinh Trần" w:date="2021-07-30T09:50:00Z">
              <w:rPr>
                <w:rFonts w:ascii="Arial" w:hAnsi="Arial" w:cs="Arial"/>
                <w:sz w:val="16"/>
                <w:szCs w:val="16"/>
                <w:lang w:val="en-GB"/>
              </w:rPr>
            </w:rPrChange>
          </w:rPr>
          <w:t>all of</w:t>
        </w:r>
        <w:proofErr w:type="gramEnd"/>
        <w:r w:rsidR="007E1D88" w:rsidRPr="00F86CCE">
          <w:rPr>
            <w:rFonts w:ascii="Arial" w:hAnsi="Arial" w:cs="Arial"/>
            <w:lang w:val="en-GB"/>
            <w:rPrChange w:id="186" w:author="Vinh Trần" w:date="2021-07-30T09:50:00Z">
              <w:rPr>
                <w:rFonts w:ascii="Arial" w:hAnsi="Arial" w:cs="Arial"/>
                <w:sz w:val="16"/>
                <w:szCs w:val="16"/>
                <w:lang w:val="en-GB"/>
              </w:rPr>
            </w:rPrChange>
          </w:rPr>
          <w:t xml:space="preserve"> the helps and supports</w:t>
        </w:r>
      </w:ins>
      <w:r w:rsidRPr="00F86CCE">
        <w:rPr>
          <w:rFonts w:ascii="Arial" w:hAnsi="Arial" w:cs="Arial"/>
          <w:lang w:val="en-GB"/>
          <w:rPrChange w:id="187" w:author="Vinh Trần" w:date="2021-07-30T09:50:00Z">
            <w:rPr>
              <w:rFonts w:ascii="Arial" w:hAnsi="Arial" w:cs="Arial"/>
              <w:sz w:val="16"/>
              <w:szCs w:val="16"/>
              <w:lang w:val="en-GB"/>
            </w:rPr>
          </w:rPrChange>
        </w:rPr>
        <w:t>.</w:t>
      </w:r>
    </w:p>
    <w:p w14:paraId="502E3A4A" w14:textId="77777777" w:rsidR="00981C62" w:rsidRPr="00F86CCE" w:rsidRDefault="00981C62" w:rsidP="00981C62">
      <w:pPr>
        <w:rPr>
          <w:rFonts w:ascii="Arial" w:hAnsi="Arial" w:cs="Arial"/>
          <w:lang w:val="en-GB"/>
          <w:rPrChange w:id="188" w:author="Vinh Trần" w:date="2021-07-30T09:50:00Z">
            <w:rPr>
              <w:rFonts w:ascii="Arial" w:hAnsi="Arial" w:cs="Arial"/>
              <w:sz w:val="16"/>
              <w:szCs w:val="16"/>
              <w:lang w:val="en-GB"/>
            </w:rPr>
          </w:rPrChange>
        </w:rPr>
      </w:pPr>
      <w:r w:rsidRPr="00F86CCE">
        <w:rPr>
          <w:rFonts w:ascii="Arial" w:hAnsi="Arial" w:cs="Arial"/>
          <w:lang w:val="en-GB"/>
          <w:rPrChange w:id="189" w:author="Vinh Trần" w:date="2021-07-30T09:50:00Z">
            <w:rPr>
              <w:rFonts w:ascii="Arial" w:hAnsi="Arial" w:cs="Arial"/>
              <w:sz w:val="16"/>
              <w:szCs w:val="16"/>
              <w:lang w:val="en-GB"/>
            </w:rPr>
          </w:rPrChange>
        </w:rPr>
        <w:t>The second thank you I would like to send to my teammates, the team members who have been with me on this wonderful project for the past 1 month, once again thank you very much.</w:t>
      </w:r>
    </w:p>
    <w:p w14:paraId="3F2D65C9" w14:textId="39FD9447" w:rsidR="00E615BE" w:rsidRPr="00F86CCE" w:rsidRDefault="00E615BE" w:rsidP="00981C62">
      <w:pPr>
        <w:rPr>
          <w:rFonts w:ascii="Arial" w:hAnsi="Arial" w:cs="Arial"/>
          <w:b/>
          <w:bCs/>
          <w:lang w:val="en-US"/>
          <w:rPrChange w:id="190" w:author="Vinh Trần" w:date="2021-07-30T09:50:00Z">
            <w:rPr>
              <w:b/>
              <w:bCs/>
              <w:lang w:val="en-US"/>
            </w:rPr>
          </w:rPrChange>
        </w:rPr>
      </w:pPr>
      <w:r w:rsidRPr="00F86CCE">
        <w:rPr>
          <w:rFonts w:ascii="Arial" w:hAnsi="Arial" w:cs="Arial"/>
          <w:b/>
          <w:bCs/>
          <w:lang w:val="en-US"/>
          <w:rPrChange w:id="191" w:author="Vinh Trần" w:date="2021-07-30T09:50:00Z">
            <w:rPr>
              <w:b/>
              <w:bCs/>
              <w:lang w:val="en-US"/>
            </w:rPr>
          </w:rPrChange>
        </w:rPr>
        <w:t xml:space="preserve">2. </w:t>
      </w:r>
      <w:proofErr w:type="spellStart"/>
      <w:r w:rsidRPr="00F86CCE">
        <w:rPr>
          <w:rFonts w:ascii="Arial" w:hAnsi="Arial" w:cs="Arial"/>
          <w:b/>
          <w:bCs/>
          <w:lang w:val="en-US"/>
          <w:rPrChange w:id="192" w:author="Vinh Trần" w:date="2021-07-30T09:50:00Z">
            <w:rPr>
              <w:b/>
              <w:bCs/>
              <w:lang w:val="en-US"/>
            </w:rPr>
          </w:rPrChange>
        </w:rPr>
        <w:t>Eproject</w:t>
      </w:r>
      <w:proofErr w:type="spellEnd"/>
      <w:r w:rsidRPr="00F86CCE">
        <w:rPr>
          <w:rFonts w:ascii="Arial" w:hAnsi="Arial" w:cs="Arial"/>
          <w:b/>
          <w:bCs/>
          <w:lang w:val="en-US"/>
          <w:rPrChange w:id="193" w:author="Vinh Trần" w:date="2021-07-30T09:50:00Z">
            <w:rPr>
              <w:b/>
              <w:bCs/>
              <w:lang w:val="en-US"/>
            </w:rPr>
          </w:rPrChange>
        </w:rPr>
        <w:t xml:space="preserve"> </w:t>
      </w:r>
      <w:proofErr w:type="spellStart"/>
      <w:r w:rsidRPr="00F86CCE">
        <w:rPr>
          <w:rFonts w:ascii="Arial" w:hAnsi="Arial" w:cs="Arial"/>
          <w:b/>
          <w:bCs/>
          <w:lang w:val="en-US"/>
          <w:rPrChange w:id="194" w:author="Vinh Trần" w:date="2021-07-30T09:50:00Z">
            <w:rPr>
              <w:b/>
              <w:bCs/>
              <w:lang w:val="en-US"/>
            </w:rPr>
          </w:rPrChange>
        </w:rPr>
        <w:t>synopis</w:t>
      </w:r>
      <w:proofErr w:type="spellEnd"/>
      <w:r w:rsidRPr="00F86CCE">
        <w:rPr>
          <w:rFonts w:ascii="Arial" w:hAnsi="Arial" w:cs="Arial"/>
          <w:b/>
          <w:bCs/>
          <w:lang w:val="en-US"/>
          <w:rPrChange w:id="195" w:author="Vinh Trần" w:date="2021-07-30T09:50:00Z">
            <w:rPr>
              <w:b/>
              <w:bCs/>
              <w:lang w:val="en-US"/>
            </w:rPr>
          </w:rPrChange>
        </w:rPr>
        <w:t>.</w:t>
      </w:r>
    </w:p>
    <w:p w14:paraId="01911354" w14:textId="4311C0D3" w:rsidR="00981C62" w:rsidRPr="00F86CCE" w:rsidRDefault="00981C62" w:rsidP="00981C62">
      <w:pPr>
        <w:rPr>
          <w:rFonts w:ascii="Arial" w:hAnsi="Arial" w:cs="Arial"/>
          <w:lang w:val="en-GB"/>
          <w:rPrChange w:id="196" w:author="Vinh Trần" w:date="2021-07-30T09:50:00Z">
            <w:rPr>
              <w:rFonts w:ascii="Arial" w:hAnsi="Arial" w:cs="Arial"/>
              <w:sz w:val="16"/>
              <w:szCs w:val="16"/>
              <w:lang w:val="en-GB"/>
            </w:rPr>
          </w:rPrChange>
        </w:rPr>
      </w:pPr>
      <w:r w:rsidRPr="00F86CCE">
        <w:rPr>
          <w:rFonts w:ascii="Arial" w:hAnsi="Arial" w:cs="Arial"/>
          <w:lang w:val="en-GB"/>
          <w:rPrChange w:id="197" w:author="Vinh Trần" w:date="2021-07-30T09:50:00Z">
            <w:rPr>
              <w:rFonts w:ascii="Arial" w:hAnsi="Arial" w:cs="Arial"/>
              <w:sz w:val="16"/>
              <w:szCs w:val="16"/>
              <w:lang w:val="en-GB"/>
            </w:rPr>
          </w:rPrChange>
        </w:rPr>
        <w:t xml:space="preserve">Nowadays, buying, </w:t>
      </w:r>
      <w:proofErr w:type="gramStart"/>
      <w:r w:rsidRPr="00F86CCE">
        <w:rPr>
          <w:rFonts w:ascii="Arial" w:hAnsi="Arial" w:cs="Arial"/>
          <w:lang w:val="en-GB"/>
          <w:rPrChange w:id="198" w:author="Vinh Trần" w:date="2021-07-30T09:50:00Z">
            <w:rPr>
              <w:rFonts w:ascii="Arial" w:hAnsi="Arial" w:cs="Arial"/>
              <w:sz w:val="16"/>
              <w:szCs w:val="16"/>
              <w:lang w:val="en-GB"/>
            </w:rPr>
          </w:rPrChange>
        </w:rPr>
        <w:t>selling</w:t>
      </w:r>
      <w:proofErr w:type="gramEnd"/>
      <w:r w:rsidRPr="00F86CCE">
        <w:rPr>
          <w:rFonts w:ascii="Arial" w:hAnsi="Arial" w:cs="Arial"/>
          <w:lang w:val="en-GB"/>
          <w:rPrChange w:id="199" w:author="Vinh Trần" w:date="2021-07-30T09:50:00Z">
            <w:rPr>
              <w:rFonts w:ascii="Arial" w:hAnsi="Arial" w:cs="Arial"/>
              <w:sz w:val="16"/>
              <w:szCs w:val="16"/>
              <w:lang w:val="en-GB"/>
            </w:rPr>
          </w:rPrChange>
        </w:rPr>
        <w:t xml:space="preserve"> and paying online on online platforms has become popular. Goods such as daily household items, beauty products, school supplies, etc. are being sold very popularly on online sales platforms. But </w:t>
      </w:r>
      <w:ins w:id="200" w:author="acer" w:date="2021-07-27T20:47:00Z">
        <w:r w:rsidR="00901C2B" w:rsidRPr="00F86CCE">
          <w:rPr>
            <w:rFonts w:ascii="Arial" w:hAnsi="Arial" w:cs="Arial"/>
            <w:lang w:val="en-GB"/>
            <w:rPrChange w:id="201" w:author="Vinh Trần" w:date="2021-07-30T09:50:00Z">
              <w:rPr>
                <w:rFonts w:ascii="Arial" w:hAnsi="Arial" w:cs="Arial"/>
                <w:sz w:val="16"/>
                <w:szCs w:val="16"/>
                <w:lang w:val="en-GB"/>
              </w:rPr>
            </w:rPrChange>
          </w:rPr>
          <w:t xml:space="preserve">for </w:t>
        </w:r>
      </w:ins>
      <w:r w:rsidRPr="00F86CCE">
        <w:rPr>
          <w:rFonts w:ascii="Arial" w:hAnsi="Arial" w:cs="Arial"/>
          <w:lang w:val="en-GB"/>
          <w:rPrChange w:id="202" w:author="Vinh Trần" w:date="2021-07-30T09:50:00Z">
            <w:rPr>
              <w:rFonts w:ascii="Arial" w:hAnsi="Arial" w:cs="Arial"/>
              <w:sz w:val="16"/>
              <w:szCs w:val="16"/>
              <w:lang w:val="en-GB"/>
            </w:rPr>
          </w:rPrChange>
        </w:rPr>
        <w:t>the furniture</w:t>
      </w:r>
      <w:ins w:id="203" w:author="acer" w:date="2021-07-27T20:47:00Z">
        <w:r w:rsidR="00901C2B" w:rsidRPr="00F86CCE">
          <w:rPr>
            <w:rFonts w:ascii="Arial" w:hAnsi="Arial" w:cs="Arial"/>
            <w:lang w:val="en-GB"/>
            <w:rPrChange w:id="204" w:author="Vinh Trần" w:date="2021-07-30T09:50:00Z">
              <w:rPr>
                <w:rFonts w:ascii="Arial" w:hAnsi="Arial" w:cs="Arial"/>
                <w:sz w:val="16"/>
                <w:szCs w:val="16"/>
                <w:lang w:val="en-GB"/>
              </w:rPr>
            </w:rPrChange>
          </w:rPr>
          <w:t>,</w:t>
        </w:r>
      </w:ins>
      <w:r w:rsidRPr="00F86CCE">
        <w:rPr>
          <w:rFonts w:ascii="Arial" w:hAnsi="Arial" w:cs="Arial"/>
          <w:lang w:val="en-GB"/>
          <w:rPrChange w:id="205" w:author="Vinh Trần" w:date="2021-07-30T09:50:00Z">
            <w:rPr>
              <w:rFonts w:ascii="Arial" w:hAnsi="Arial" w:cs="Arial"/>
              <w:sz w:val="16"/>
              <w:szCs w:val="16"/>
              <w:lang w:val="en-GB"/>
            </w:rPr>
          </w:rPrChange>
        </w:rPr>
        <w:t xml:space="preserve"> we find </w:t>
      </w:r>
      <w:del w:id="206" w:author="acer" w:date="2021-07-27T20:48:00Z">
        <w:r w:rsidRPr="00F86CCE" w:rsidDel="00901C2B">
          <w:rPr>
            <w:rFonts w:ascii="Arial" w:hAnsi="Arial" w:cs="Arial"/>
            <w:lang w:val="en-GB"/>
            <w:rPrChange w:id="207" w:author="Vinh Trần" w:date="2021-07-30T09:50:00Z">
              <w:rPr>
                <w:rFonts w:ascii="Arial" w:hAnsi="Arial" w:cs="Arial"/>
                <w:sz w:val="16"/>
                <w:szCs w:val="16"/>
                <w:lang w:val="en-GB"/>
              </w:rPr>
            </w:rPrChange>
          </w:rPr>
          <w:delText xml:space="preserve">to </w:delText>
        </w:r>
      </w:del>
      <w:ins w:id="208" w:author="acer" w:date="2021-07-27T20:48:00Z">
        <w:r w:rsidR="00901C2B" w:rsidRPr="00F86CCE">
          <w:rPr>
            <w:rFonts w:ascii="Arial" w:hAnsi="Arial" w:cs="Arial"/>
            <w:lang w:val="en-GB"/>
            <w:rPrChange w:id="209" w:author="Vinh Trần" w:date="2021-07-30T09:50:00Z">
              <w:rPr>
                <w:rFonts w:ascii="Arial" w:hAnsi="Arial" w:cs="Arial"/>
                <w:sz w:val="16"/>
                <w:szCs w:val="16"/>
                <w:lang w:val="en-GB"/>
              </w:rPr>
            </w:rPrChange>
          </w:rPr>
          <w:t xml:space="preserve">that the number of </w:t>
        </w:r>
        <w:proofErr w:type="spellStart"/>
        <w:r w:rsidR="00901C2B" w:rsidRPr="00F86CCE">
          <w:rPr>
            <w:rFonts w:ascii="Arial" w:hAnsi="Arial" w:cs="Arial"/>
            <w:lang w:val="en-GB"/>
            <w:rPrChange w:id="210" w:author="Vinh Trần" w:date="2021-07-30T09:50:00Z">
              <w:rPr>
                <w:rFonts w:ascii="Arial" w:hAnsi="Arial" w:cs="Arial"/>
                <w:sz w:val="16"/>
                <w:szCs w:val="16"/>
                <w:lang w:val="en-GB"/>
              </w:rPr>
            </w:rPrChange>
          </w:rPr>
          <w:t>peope</w:t>
        </w:r>
        <w:proofErr w:type="spellEnd"/>
        <w:r w:rsidR="00901C2B" w:rsidRPr="00F86CCE">
          <w:rPr>
            <w:rFonts w:ascii="Arial" w:hAnsi="Arial" w:cs="Arial"/>
            <w:lang w:val="en-GB"/>
            <w:rPrChange w:id="211" w:author="Vinh Trần" w:date="2021-07-30T09:50:00Z">
              <w:rPr>
                <w:rFonts w:ascii="Arial" w:hAnsi="Arial" w:cs="Arial"/>
                <w:sz w:val="16"/>
                <w:szCs w:val="16"/>
                <w:lang w:val="en-GB"/>
              </w:rPr>
            </w:rPrChange>
          </w:rPr>
          <w:t xml:space="preserve"> </w:t>
        </w:r>
      </w:ins>
      <w:r w:rsidRPr="00F86CCE">
        <w:rPr>
          <w:rFonts w:ascii="Arial" w:hAnsi="Arial" w:cs="Arial"/>
          <w:lang w:val="en-GB"/>
          <w:rPrChange w:id="212" w:author="Vinh Trần" w:date="2021-07-30T09:50:00Z">
            <w:rPr>
              <w:rFonts w:ascii="Arial" w:hAnsi="Arial" w:cs="Arial"/>
              <w:sz w:val="16"/>
              <w:szCs w:val="16"/>
              <w:lang w:val="en-GB"/>
            </w:rPr>
          </w:rPrChange>
        </w:rPr>
        <w:t>choos</w:t>
      </w:r>
      <w:del w:id="213" w:author="acer" w:date="2021-07-27T20:48:00Z">
        <w:r w:rsidRPr="00F86CCE" w:rsidDel="00901C2B">
          <w:rPr>
            <w:rFonts w:ascii="Arial" w:hAnsi="Arial" w:cs="Arial"/>
            <w:lang w:val="en-GB"/>
            <w:rPrChange w:id="214" w:author="Vinh Trần" w:date="2021-07-30T09:50:00Z">
              <w:rPr>
                <w:rFonts w:ascii="Arial" w:hAnsi="Arial" w:cs="Arial"/>
                <w:sz w:val="16"/>
                <w:szCs w:val="16"/>
                <w:lang w:val="en-GB"/>
              </w:rPr>
            </w:rPrChange>
          </w:rPr>
          <w:delText>e</w:delText>
        </w:r>
      </w:del>
      <w:ins w:id="215" w:author="acer" w:date="2021-07-27T20:48:00Z">
        <w:r w:rsidR="00901C2B" w:rsidRPr="00F86CCE">
          <w:rPr>
            <w:rFonts w:ascii="Arial" w:hAnsi="Arial" w:cs="Arial"/>
            <w:lang w:val="en-GB"/>
            <w:rPrChange w:id="216" w:author="Vinh Trần" w:date="2021-07-30T09:50:00Z">
              <w:rPr>
                <w:rFonts w:ascii="Arial" w:hAnsi="Arial" w:cs="Arial"/>
                <w:sz w:val="16"/>
                <w:szCs w:val="16"/>
                <w:lang w:val="en-GB"/>
              </w:rPr>
            </w:rPrChange>
          </w:rPr>
          <w:t>ing</w:t>
        </w:r>
      </w:ins>
      <w:r w:rsidRPr="00F86CCE">
        <w:rPr>
          <w:rFonts w:ascii="Arial" w:hAnsi="Arial" w:cs="Arial"/>
          <w:lang w:val="en-GB"/>
          <w:rPrChange w:id="217" w:author="Vinh Trần" w:date="2021-07-30T09:50:00Z">
            <w:rPr>
              <w:rFonts w:ascii="Arial" w:hAnsi="Arial" w:cs="Arial"/>
              <w:sz w:val="16"/>
              <w:szCs w:val="16"/>
              <w:lang w:val="en-GB"/>
            </w:rPr>
          </w:rPrChange>
        </w:rPr>
        <w:t xml:space="preserve"> a product such as a table or chair on the online platform is quite small, people give priority to going to the store and seeing these products first</w:t>
      </w:r>
      <w:ins w:id="218" w:author="acer" w:date="2021-07-27T20:48:00Z">
        <w:r w:rsidR="00C83D32" w:rsidRPr="00F86CCE">
          <w:rPr>
            <w:rFonts w:ascii="Arial" w:hAnsi="Arial" w:cs="Arial"/>
            <w:lang w:val="en-GB"/>
            <w:rPrChange w:id="219" w:author="Vinh Trần" w:date="2021-07-30T09:50:00Z">
              <w:rPr>
                <w:rFonts w:ascii="Arial" w:hAnsi="Arial" w:cs="Arial"/>
                <w:sz w:val="16"/>
                <w:szCs w:val="16"/>
                <w:lang w:val="en-GB"/>
              </w:rPr>
            </w:rPrChange>
          </w:rPr>
          <w:t>-</w:t>
        </w:r>
      </w:ins>
      <w:r w:rsidRPr="00F86CCE">
        <w:rPr>
          <w:rFonts w:ascii="Arial" w:hAnsi="Arial" w:cs="Arial"/>
          <w:lang w:val="en-GB"/>
          <w:rPrChange w:id="220" w:author="Vinh Trần" w:date="2021-07-30T09:50:00Z">
            <w:rPr>
              <w:rFonts w:ascii="Arial" w:hAnsi="Arial" w:cs="Arial"/>
              <w:sz w:val="16"/>
              <w:szCs w:val="16"/>
              <w:lang w:val="en-GB"/>
            </w:rPr>
          </w:rPrChange>
        </w:rPr>
        <w:t xml:space="preserve">hand before choosing and </w:t>
      </w:r>
      <w:del w:id="221" w:author="acer" w:date="2021-07-27T20:48:00Z">
        <w:r w:rsidRPr="00F86CCE" w:rsidDel="00C83D32">
          <w:rPr>
            <w:rFonts w:ascii="Arial" w:hAnsi="Arial" w:cs="Arial"/>
            <w:lang w:val="en-GB"/>
            <w:rPrChange w:id="222" w:author="Vinh Trần" w:date="2021-07-30T09:50:00Z">
              <w:rPr>
                <w:rFonts w:ascii="Arial" w:hAnsi="Arial" w:cs="Arial"/>
                <w:sz w:val="16"/>
                <w:szCs w:val="16"/>
                <w:lang w:val="en-GB"/>
              </w:rPr>
            </w:rPrChange>
          </w:rPr>
          <w:delText>choosing. buy back</w:delText>
        </w:r>
      </w:del>
      <w:ins w:id="223" w:author="acer" w:date="2021-07-27T20:48:00Z">
        <w:r w:rsidR="00C83D32" w:rsidRPr="00F86CCE">
          <w:rPr>
            <w:rFonts w:ascii="Arial" w:hAnsi="Arial" w:cs="Arial"/>
            <w:lang w:val="en-GB"/>
            <w:rPrChange w:id="224" w:author="Vinh Trần" w:date="2021-07-30T09:50:00Z">
              <w:rPr>
                <w:rFonts w:ascii="Arial" w:hAnsi="Arial" w:cs="Arial"/>
                <w:sz w:val="16"/>
                <w:szCs w:val="16"/>
                <w:lang w:val="en-GB"/>
              </w:rPr>
            </w:rPrChange>
          </w:rPr>
          <w:t>buying</w:t>
        </w:r>
      </w:ins>
      <w:r w:rsidRPr="00F86CCE">
        <w:rPr>
          <w:rFonts w:ascii="Arial" w:hAnsi="Arial" w:cs="Arial"/>
          <w:lang w:val="en-GB"/>
          <w:rPrChange w:id="225" w:author="Vinh Trần" w:date="2021-07-30T09:50:00Z">
            <w:rPr>
              <w:rFonts w:ascii="Arial" w:hAnsi="Arial" w:cs="Arial"/>
              <w:sz w:val="16"/>
              <w:szCs w:val="16"/>
              <w:lang w:val="en-GB"/>
            </w:rPr>
          </w:rPrChange>
        </w:rPr>
        <w:t>.</w:t>
      </w:r>
    </w:p>
    <w:p w14:paraId="3DD6604B" w14:textId="77777777" w:rsidR="00981C62" w:rsidRPr="00F86CCE" w:rsidRDefault="00981C62" w:rsidP="00981C62">
      <w:pPr>
        <w:rPr>
          <w:rFonts w:ascii="Arial" w:hAnsi="Arial" w:cs="Arial"/>
          <w:lang w:val="en-GB"/>
          <w:rPrChange w:id="226" w:author="Vinh Trần" w:date="2021-07-30T09:50:00Z">
            <w:rPr>
              <w:rFonts w:ascii="Arial" w:hAnsi="Arial" w:cs="Arial"/>
              <w:sz w:val="16"/>
              <w:szCs w:val="16"/>
              <w:lang w:val="en-GB"/>
            </w:rPr>
          </w:rPrChange>
        </w:rPr>
      </w:pPr>
      <w:r w:rsidRPr="00F86CCE">
        <w:rPr>
          <w:rFonts w:ascii="Arial" w:hAnsi="Arial" w:cs="Arial"/>
          <w:lang w:val="en-GB"/>
          <w:rPrChange w:id="227" w:author="Vinh Trần" w:date="2021-07-30T09:50:00Z">
            <w:rPr>
              <w:rFonts w:ascii="Arial" w:hAnsi="Arial" w:cs="Arial"/>
              <w:sz w:val="16"/>
              <w:szCs w:val="16"/>
              <w:lang w:val="en-GB"/>
            </w:rPr>
          </w:rPrChange>
        </w:rPr>
        <w:lastRenderedPageBreak/>
        <w:t>Understanding this problem, our team has created a website full of product information in a very thorough manner in the hope of giving customers the most accurate view of the product being</w:t>
      </w:r>
      <w:r w:rsidRPr="00F86CCE">
        <w:rPr>
          <w:rFonts w:ascii="Arial" w:hAnsi="Arial" w:cs="Arial"/>
          <w:sz w:val="21"/>
          <w:szCs w:val="21"/>
          <w:lang w:val="en-GB"/>
          <w:rPrChange w:id="228" w:author="Vinh Trần" w:date="2021-07-30T09:50:00Z">
            <w:rPr>
              <w:rFonts w:ascii="Arial" w:hAnsi="Arial" w:cs="Arial"/>
              <w:sz w:val="16"/>
              <w:szCs w:val="16"/>
              <w:lang w:val="en-GB"/>
            </w:rPr>
          </w:rPrChange>
        </w:rPr>
        <w:t xml:space="preserve"> </w:t>
      </w:r>
      <w:r w:rsidRPr="00F86CCE">
        <w:rPr>
          <w:rFonts w:ascii="Arial" w:hAnsi="Arial" w:cs="Arial"/>
          <w:lang w:val="en-GB"/>
          <w:rPrChange w:id="229" w:author="Vinh Trần" w:date="2021-07-30T09:50:00Z">
            <w:rPr>
              <w:rFonts w:ascii="Arial" w:hAnsi="Arial" w:cs="Arial"/>
              <w:sz w:val="16"/>
              <w:szCs w:val="16"/>
              <w:lang w:val="en-GB"/>
            </w:rPr>
          </w:rPrChange>
        </w:rPr>
        <w:t xml:space="preserve">sold. on the website as the material of each product part to the layout and </w:t>
      </w:r>
      <w:proofErr w:type="spellStart"/>
      <w:r w:rsidRPr="00F86CCE">
        <w:rPr>
          <w:rFonts w:ascii="Arial" w:hAnsi="Arial" w:cs="Arial"/>
          <w:lang w:val="en-GB"/>
          <w:rPrChange w:id="230" w:author="Vinh Trần" w:date="2021-07-30T09:50:00Z">
            <w:rPr>
              <w:rFonts w:ascii="Arial" w:hAnsi="Arial" w:cs="Arial"/>
              <w:sz w:val="16"/>
              <w:szCs w:val="16"/>
              <w:lang w:val="en-GB"/>
            </w:rPr>
          </w:rPrChange>
        </w:rPr>
        <w:t>color</w:t>
      </w:r>
      <w:proofErr w:type="spellEnd"/>
      <w:r w:rsidRPr="00F86CCE">
        <w:rPr>
          <w:rFonts w:ascii="Arial" w:hAnsi="Arial" w:cs="Arial"/>
          <w:lang w:val="en-GB"/>
          <w:rPrChange w:id="231" w:author="Vinh Trần" w:date="2021-07-30T09:50:00Z">
            <w:rPr>
              <w:rFonts w:ascii="Arial" w:hAnsi="Arial" w:cs="Arial"/>
              <w:sz w:val="16"/>
              <w:szCs w:val="16"/>
              <w:lang w:val="en-GB"/>
            </w:rPr>
          </w:rPrChange>
        </w:rPr>
        <w:t xml:space="preserve"> scheme with each customer's house and room.</w:t>
      </w:r>
    </w:p>
    <w:p w14:paraId="53700F0A" w14:textId="3E01C503" w:rsidR="00EB491F" w:rsidRPr="00F86CCE" w:rsidRDefault="00EB491F" w:rsidP="00EB491F">
      <w:pPr>
        <w:rPr>
          <w:rFonts w:ascii="Arial" w:hAnsi="Arial" w:cs="Arial"/>
          <w:b/>
          <w:bCs/>
          <w:lang w:val="en-US"/>
          <w:rPrChange w:id="232" w:author="Vinh Trần" w:date="2021-07-30T09:50:00Z">
            <w:rPr>
              <w:b/>
              <w:bCs/>
              <w:lang w:val="en-US"/>
            </w:rPr>
          </w:rPrChange>
        </w:rPr>
      </w:pPr>
      <w:r w:rsidRPr="00F86CCE">
        <w:rPr>
          <w:rFonts w:ascii="Arial" w:hAnsi="Arial" w:cs="Arial"/>
          <w:b/>
          <w:bCs/>
          <w:lang w:val="en-US"/>
          <w:rPrChange w:id="233" w:author="Vinh Trần" w:date="2021-07-30T09:50:00Z">
            <w:rPr>
              <w:b/>
              <w:bCs/>
              <w:lang w:val="en-US"/>
            </w:rPr>
          </w:rPrChange>
        </w:rPr>
        <w:t xml:space="preserve">3.4.5 </w:t>
      </w:r>
      <w:proofErr w:type="spellStart"/>
      <w:r w:rsidRPr="00F86CCE">
        <w:rPr>
          <w:rFonts w:ascii="Arial" w:hAnsi="Arial" w:cs="Arial"/>
          <w:b/>
          <w:bCs/>
          <w:lang w:val="en-US"/>
          <w:rPrChange w:id="234" w:author="Vinh Trần" w:date="2021-07-30T09:50:00Z">
            <w:rPr>
              <w:b/>
              <w:bCs/>
              <w:lang w:val="en-US"/>
            </w:rPr>
          </w:rPrChange>
        </w:rPr>
        <w:t>Eproject</w:t>
      </w:r>
      <w:proofErr w:type="spellEnd"/>
      <w:r w:rsidRPr="00F86CCE">
        <w:rPr>
          <w:rFonts w:ascii="Arial" w:hAnsi="Arial" w:cs="Arial"/>
          <w:b/>
          <w:bCs/>
          <w:lang w:val="en-US"/>
          <w:rPrChange w:id="235" w:author="Vinh Trần" w:date="2021-07-30T09:50:00Z">
            <w:rPr>
              <w:b/>
              <w:bCs/>
              <w:lang w:val="en-US"/>
            </w:rPr>
          </w:rPrChange>
        </w:rPr>
        <w:t xml:space="preserve"> Analysis, </w:t>
      </w:r>
      <w:proofErr w:type="spellStart"/>
      <w:r w:rsidRPr="00F86CCE">
        <w:rPr>
          <w:rFonts w:ascii="Arial" w:hAnsi="Arial" w:cs="Arial"/>
          <w:b/>
          <w:bCs/>
          <w:lang w:val="en-US"/>
          <w:rPrChange w:id="236" w:author="Vinh Trần" w:date="2021-07-30T09:50:00Z">
            <w:rPr>
              <w:b/>
              <w:bCs/>
              <w:lang w:val="en-US"/>
            </w:rPr>
          </w:rPrChange>
        </w:rPr>
        <w:t>Eproject</w:t>
      </w:r>
      <w:proofErr w:type="spellEnd"/>
      <w:r w:rsidRPr="00F86CCE">
        <w:rPr>
          <w:rFonts w:ascii="Arial" w:hAnsi="Arial" w:cs="Arial"/>
          <w:b/>
          <w:bCs/>
          <w:lang w:val="en-US"/>
          <w:rPrChange w:id="237" w:author="Vinh Trần" w:date="2021-07-30T09:50:00Z">
            <w:rPr>
              <w:b/>
              <w:bCs/>
              <w:lang w:val="en-US"/>
            </w:rPr>
          </w:rPrChange>
        </w:rPr>
        <w:t xml:space="preserve"> Design and </w:t>
      </w:r>
      <w:del w:id="238" w:author="acer" w:date="2021-07-27T21:05:00Z">
        <w:r w:rsidRPr="00F86CCE" w:rsidDel="00E911DE">
          <w:rPr>
            <w:rFonts w:ascii="Arial" w:hAnsi="Arial" w:cs="Arial"/>
            <w:b/>
            <w:bCs/>
            <w:lang w:val="en-US"/>
            <w:rPrChange w:id="239" w:author="Vinh Trần" w:date="2021-07-30T09:50:00Z">
              <w:rPr>
                <w:b/>
                <w:bCs/>
                <w:lang w:val="en-US"/>
              </w:rPr>
            </w:rPrChange>
          </w:rPr>
          <w:delText>screanshot</w:delText>
        </w:r>
      </w:del>
      <w:ins w:id="240" w:author="acer" w:date="2021-07-27T21:05:00Z">
        <w:r w:rsidR="00E911DE" w:rsidRPr="00F86CCE">
          <w:rPr>
            <w:rFonts w:ascii="Arial" w:hAnsi="Arial" w:cs="Arial"/>
            <w:b/>
            <w:bCs/>
            <w:lang w:val="en-US"/>
            <w:rPrChange w:id="241" w:author="Vinh Trần" w:date="2021-07-30T09:50:00Z">
              <w:rPr>
                <w:b/>
                <w:bCs/>
                <w:lang w:val="en-US"/>
              </w:rPr>
            </w:rPrChange>
          </w:rPr>
          <w:t>Screenshot</w:t>
        </w:r>
      </w:ins>
    </w:p>
    <w:p w14:paraId="282D5739" w14:textId="77777777" w:rsidR="00981C62" w:rsidRPr="00F86CCE" w:rsidRDefault="00981C62" w:rsidP="00981C62">
      <w:pPr>
        <w:rPr>
          <w:rFonts w:ascii="Arial" w:hAnsi="Arial" w:cs="Arial"/>
          <w:lang w:val="en-GB"/>
          <w:rPrChange w:id="242" w:author="Vinh Trần" w:date="2021-07-30T09:50:00Z">
            <w:rPr>
              <w:rFonts w:ascii="Arial" w:hAnsi="Arial" w:cs="Arial"/>
              <w:sz w:val="16"/>
              <w:szCs w:val="16"/>
              <w:lang w:val="en-GB"/>
            </w:rPr>
          </w:rPrChange>
        </w:rPr>
      </w:pPr>
      <w:r w:rsidRPr="00F86CCE">
        <w:rPr>
          <w:rFonts w:ascii="Arial" w:hAnsi="Arial" w:cs="Arial"/>
          <w:lang w:val="en-GB"/>
          <w:rPrChange w:id="243" w:author="Vinh Trần" w:date="2021-07-30T09:50:00Z">
            <w:rPr>
              <w:rFonts w:ascii="Arial" w:hAnsi="Arial" w:cs="Arial"/>
              <w:sz w:val="16"/>
              <w:szCs w:val="16"/>
              <w:lang w:val="en-GB"/>
            </w:rPr>
          </w:rPrChange>
        </w:rPr>
        <w:t xml:space="preserve">As for the website, we divide it into 3 parts like other popular websites: navigation bar, </w:t>
      </w:r>
      <w:proofErr w:type="gramStart"/>
      <w:r w:rsidRPr="00F86CCE">
        <w:rPr>
          <w:rFonts w:ascii="Arial" w:hAnsi="Arial" w:cs="Arial"/>
          <w:lang w:val="en-GB"/>
          <w:rPrChange w:id="244" w:author="Vinh Trần" w:date="2021-07-30T09:50:00Z">
            <w:rPr>
              <w:rFonts w:ascii="Arial" w:hAnsi="Arial" w:cs="Arial"/>
              <w:sz w:val="16"/>
              <w:szCs w:val="16"/>
              <w:lang w:val="en-GB"/>
            </w:rPr>
          </w:rPrChange>
        </w:rPr>
        <w:t>body</w:t>
      </w:r>
      <w:proofErr w:type="gramEnd"/>
      <w:r w:rsidRPr="00F86CCE">
        <w:rPr>
          <w:rFonts w:ascii="Arial" w:hAnsi="Arial" w:cs="Arial"/>
          <w:lang w:val="en-GB"/>
          <w:rPrChange w:id="245" w:author="Vinh Trần" w:date="2021-07-30T09:50:00Z">
            <w:rPr>
              <w:rFonts w:ascii="Arial" w:hAnsi="Arial" w:cs="Arial"/>
              <w:sz w:val="16"/>
              <w:szCs w:val="16"/>
              <w:lang w:val="en-GB"/>
            </w:rPr>
          </w:rPrChange>
        </w:rPr>
        <w:t xml:space="preserve"> and footer</w:t>
      </w:r>
    </w:p>
    <w:p w14:paraId="6E77DCB4" w14:textId="77777777" w:rsidR="00981C62" w:rsidRPr="00F86CCE" w:rsidRDefault="00981C62" w:rsidP="00981C62">
      <w:pPr>
        <w:rPr>
          <w:rFonts w:ascii="Arial" w:hAnsi="Arial" w:cs="Arial"/>
          <w:lang w:val="en-GB"/>
          <w:rPrChange w:id="246" w:author="Vinh Trần" w:date="2021-07-30T09:50:00Z">
            <w:rPr>
              <w:rFonts w:ascii="Arial" w:hAnsi="Arial" w:cs="Arial"/>
              <w:sz w:val="16"/>
              <w:szCs w:val="16"/>
              <w:lang w:val="en-GB"/>
            </w:rPr>
          </w:rPrChange>
        </w:rPr>
      </w:pPr>
      <w:r w:rsidRPr="00F86CCE">
        <w:rPr>
          <w:rFonts w:ascii="Arial" w:hAnsi="Arial" w:cs="Arial"/>
          <w:lang w:val="en-GB"/>
          <w:rPrChange w:id="247" w:author="Vinh Trần" w:date="2021-07-30T09:50:00Z">
            <w:rPr>
              <w:rFonts w:ascii="Arial" w:hAnsi="Arial" w:cs="Arial"/>
              <w:sz w:val="16"/>
              <w:szCs w:val="16"/>
              <w:lang w:val="en-GB"/>
            </w:rPr>
          </w:rPrChange>
        </w:rPr>
        <w:t xml:space="preserve">Website is developed using HTML, CSS, </w:t>
      </w:r>
      <w:proofErr w:type="spellStart"/>
      <w:r w:rsidRPr="00F86CCE">
        <w:rPr>
          <w:rFonts w:ascii="Arial" w:hAnsi="Arial" w:cs="Arial"/>
          <w:lang w:val="en-GB"/>
          <w:rPrChange w:id="248" w:author="Vinh Trần" w:date="2021-07-30T09:50:00Z">
            <w:rPr>
              <w:rFonts w:ascii="Arial" w:hAnsi="Arial" w:cs="Arial"/>
              <w:sz w:val="16"/>
              <w:szCs w:val="16"/>
              <w:lang w:val="en-GB"/>
            </w:rPr>
          </w:rPrChange>
        </w:rPr>
        <w:t>Javascript</w:t>
      </w:r>
      <w:proofErr w:type="spellEnd"/>
      <w:r w:rsidRPr="00F86CCE">
        <w:rPr>
          <w:rFonts w:ascii="Arial" w:hAnsi="Arial" w:cs="Arial"/>
          <w:lang w:val="en-GB"/>
          <w:rPrChange w:id="249" w:author="Vinh Trần" w:date="2021-07-30T09:50:00Z">
            <w:rPr>
              <w:rFonts w:ascii="Arial" w:hAnsi="Arial" w:cs="Arial"/>
              <w:sz w:val="16"/>
              <w:szCs w:val="16"/>
              <w:lang w:val="en-GB"/>
            </w:rPr>
          </w:rPrChange>
        </w:rPr>
        <w:t xml:space="preserve"> is the foundation of most websites, basic e-commerce functionality </w:t>
      </w:r>
      <w:proofErr w:type="gramStart"/>
      <w:r w:rsidRPr="00F86CCE">
        <w:rPr>
          <w:rFonts w:ascii="Arial" w:hAnsi="Arial" w:cs="Arial"/>
          <w:lang w:val="en-GB"/>
          <w:rPrChange w:id="250" w:author="Vinh Trần" w:date="2021-07-30T09:50:00Z">
            <w:rPr>
              <w:rFonts w:ascii="Arial" w:hAnsi="Arial" w:cs="Arial"/>
              <w:sz w:val="16"/>
              <w:szCs w:val="16"/>
              <w:lang w:val="en-GB"/>
            </w:rPr>
          </w:rPrChange>
        </w:rPr>
        <w:t>in</w:t>
      </w:r>
      <w:proofErr w:type="gramEnd"/>
      <w:r w:rsidRPr="00F86CCE">
        <w:rPr>
          <w:rFonts w:ascii="Arial" w:hAnsi="Arial" w:cs="Arial"/>
          <w:lang w:val="en-GB"/>
          <w:rPrChange w:id="251" w:author="Vinh Trần" w:date="2021-07-30T09:50:00Z">
            <w:rPr>
              <w:rFonts w:ascii="Arial" w:hAnsi="Arial" w:cs="Arial"/>
              <w:sz w:val="16"/>
              <w:szCs w:val="16"/>
              <w:lang w:val="en-GB"/>
            </w:rPr>
          </w:rPrChange>
        </w:rPr>
        <w:t xml:space="preserve"> the website can be achieved through </w:t>
      </w:r>
      <w:proofErr w:type="spellStart"/>
      <w:r w:rsidRPr="00F86CCE">
        <w:rPr>
          <w:rFonts w:ascii="Arial" w:hAnsi="Arial" w:cs="Arial"/>
          <w:lang w:val="en-GB"/>
          <w:rPrChange w:id="252" w:author="Vinh Trần" w:date="2021-07-30T09:50:00Z">
            <w:rPr>
              <w:rFonts w:ascii="Arial" w:hAnsi="Arial" w:cs="Arial"/>
              <w:sz w:val="16"/>
              <w:szCs w:val="16"/>
              <w:lang w:val="en-GB"/>
            </w:rPr>
          </w:rPrChange>
        </w:rPr>
        <w:t>Javascript</w:t>
      </w:r>
      <w:proofErr w:type="spellEnd"/>
      <w:r w:rsidRPr="00F86CCE">
        <w:rPr>
          <w:rFonts w:ascii="Arial" w:hAnsi="Arial" w:cs="Arial"/>
          <w:lang w:val="en-GB"/>
          <w:rPrChange w:id="253" w:author="Vinh Trần" w:date="2021-07-30T09:50:00Z">
            <w:rPr>
              <w:rFonts w:ascii="Arial" w:hAnsi="Arial" w:cs="Arial"/>
              <w:sz w:val="16"/>
              <w:szCs w:val="16"/>
              <w:lang w:val="en-GB"/>
            </w:rPr>
          </w:rPrChange>
        </w:rPr>
        <w:t>.</w:t>
      </w:r>
    </w:p>
    <w:p w14:paraId="075ACBAC" w14:textId="77777777" w:rsidR="00981C62" w:rsidRPr="00F86CCE" w:rsidRDefault="00981C62" w:rsidP="00981C62">
      <w:pPr>
        <w:rPr>
          <w:rFonts w:ascii="Arial" w:hAnsi="Arial" w:cs="Arial"/>
          <w:lang w:val="en-GB"/>
          <w:rPrChange w:id="254" w:author="Vinh Trần" w:date="2021-07-30T09:50:00Z">
            <w:rPr>
              <w:rFonts w:ascii="Arial" w:hAnsi="Arial" w:cs="Arial"/>
              <w:sz w:val="16"/>
              <w:szCs w:val="16"/>
              <w:lang w:val="en-GB"/>
            </w:rPr>
          </w:rPrChange>
        </w:rPr>
      </w:pPr>
      <w:r w:rsidRPr="00F86CCE">
        <w:rPr>
          <w:rFonts w:ascii="Arial" w:hAnsi="Arial" w:cs="Arial"/>
          <w:lang w:val="en-GB"/>
          <w:rPrChange w:id="255" w:author="Vinh Trần" w:date="2021-07-30T09:50:00Z">
            <w:rPr>
              <w:rFonts w:ascii="Arial" w:hAnsi="Arial" w:cs="Arial"/>
              <w:sz w:val="16"/>
              <w:szCs w:val="16"/>
              <w:lang w:val="en-GB"/>
            </w:rPr>
          </w:rPrChange>
        </w:rPr>
        <w:t xml:space="preserve">The homepage of a website is the first page a user notices when entering the website's </w:t>
      </w:r>
      <w:proofErr w:type="spellStart"/>
      <w:r w:rsidRPr="00F86CCE">
        <w:rPr>
          <w:rFonts w:ascii="Arial" w:hAnsi="Arial" w:cs="Arial"/>
          <w:lang w:val="en-GB"/>
          <w:rPrChange w:id="256" w:author="Vinh Trần" w:date="2021-07-30T09:50:00Z">
            <w:rPr>
              <w:rFonts w:ascii="Arial" w:hAnsi="Arial" w:cs="Arial"/>
              <w:sz w:val="16"/>
              <w:szCs w:val="16"/>
              <w:lang w:val="en-GB"/>
            </w:rPr>
          </w:rPrChange>
        </w:rPr>
        <w:t>url</w:t>
      </w:r>
      <w:proofErr w:type="spellEnd"/>
      <w:r w:rsidRPr="00F86CCE">
        <w:rPr>
          <w:rFonts w:ascii="Arial" w:hAnsi="Arial" w:cs="Arial"/>
          <w:lang w:val="en-GB"/>
          <w:rPrChange w:id="257" w:author="Vinh Trần" w:date="2021-07-30T09:50:00Z">
            <w:rPr>
              <w:rFonts w:ascii="Arial" w:hAnsi="Arial" w:cs="Arial"/>
              <w:sz w:val="16"/>
              <w:szCs w:val="16"/>
              <w:lang w:val="en-GB"/>
            </w:rPr>
          </w:rPrChange>
        </w:rPr>
        <w:t xml:space="preserve"> in the browser address area. The entire website depends on how the homepage is designed, which forms the basis for viewing other web forms. In short, a home page makes up the summary of the entire website.</w:t>
      </w:r>
    </w:p>
    <w:p w14:paraId="414436B6" w14:textId="77777777" w:rsidR="00981C62" w:rsidRPr="00F86CCE" w:rsidRDefault="00981C62" w:rsidP="00981C62">
      <w:pPr>
        <w:rPr>
          <w:rFonts w:ascii="Arial" w:hAnsi="Arial" w:cs="Arial"/>
          <w:lang w:val="en-GB"/>
          <w:rPrChange w:id="258" w:author="Vinh Trần" w:date="2021-07-30T09:50:00Z">
            <w:rPr>
              <w:rFonts w:ascii="Arial" w:hAnsi="Arial" w:cs="Arial"/>
              <w:sz w:val="16"/>
              <w:szCs w:val="16"/>
              <w:lang w:val="en-GB"/>
            </w:rPr>
          </w:rPrChange>
        </w:rPr>
      </w:pPr>
      <w:r w:rsidRPr="00F86CCE">
        <w:rPr>
          <w:rFonts w:ascii="Arial" w:hAnsi="Arial" w:cs="Arial"/>
          <w:lang w:val="en-GB"/>
          <w:rPrChange w:id="259" w:author="Vinh Trần" w:date="2021-07-30T09:50:00Z">
            <w:rPr>
              <w:rFonts w:ascii="Arial" w:hAnsi="Arial" w:cs="Arial"/>
              <w:sz w:val="16"/>
              <w:szCs w:val="16"/>
              <w:lang w:val="en-GB"/>
            </w:rPr>
          </w:rPrChange>
        </w:rPr>
        <w:t>Links and Websites: Through the homepage, several other websites may be linked. Each link provides a specific detail about itself with full listings and photos.</w:t>
      </w:r>
    </w:p>
    <w:p w14:paraId="70F3CAEB" w14:textId="77777777" w:rsidR="00981C62" w:rsidRPr="00F86CCE" w:rsidRDefault="00981C62" w:rsidP="00981C62">
      <w:pPr>
        <w:rPr>
          <w:rFonts w:ascii="Arial" w:hAnsi="Arial" w:cs="Arial"/>
          <w:lang w:val="en-GB"/>
          <w:rPrChange w:id="260" w:author="Vinh Trần" w:date="2021-07-30T09:50:00Z">
            <w:rPr>
              <w:rFonts w:ascii="Arial" w:hAnsi="Arial" w:cs="Arial"/>
              <w:sz w:val="16"/>
              <w:szCs w:val="16"/>
              <w:lang w:val="en-GB"/>
            </w:rPr>
          </w:rPrChange>
        </w:rPr>
      </w:pPr>
      <w:r w:rsidRPr="00F86CCE">
        <w:rPr>
          <w:rFonts w:ascii="Arial" w:hAnsi="Arial" w:cs="Arial"/>
          <w:lang w:val="en-GB"/>
          <w:rPrChange w:id="261" w:author="Vinh Trần" w:date="2021-07-30T09:50:00Z">
            <w:rPr>
              <w:rFonts w:ascii="Arial" w:hAnsi="Arial" w:cs="Arial"/>
              <w:sz w:val="16"/>
              <w:szCs w:val="16"/>
              <w:lang w:val="en-GB"/>
            </w:rPr>
          </w:rPrChange>
        </w:rPr>
        <w:t>The homepage contains a brief description of the entire site.</w:t>
      </w:r>
    </w:p>
    <w:p w14:paraId="53BC7B4D" w14:textId="77777777" w:rsidR="00981C62" w:rsidRPr="00F86CCE" w:rsidRDefault="00981C62" w:rsidP="00981C62">
      <w:pPr>
        <w:rPr>
          <w:rFonts w:ascii="Arial" w:hAnsi="Arial" w:cs="Arial"/>
          <w:b/>
          <w:bCs/>
          <w:lang w:val="en-GB"/>
          <w:rPrChange w:id="262" w:author="Vinh Trần" w:date="2021-07-30T09:50:00Z">
            <w:rPr>
              <w:rFonts w:ascii="Arial" w:hAnsi="Arial" w:cs="Arial"/>
              <w:b/>
              <w:bCs/>
              <w:sz w:val="16"/>
              <w:szCs w:val="16"/>
              <w:lang w:val="en-GB"/>
            </w:rPr>
          </w:rPrChange>
        </w:rPr>
      </w:pPr>
      <w:r w:rsidRPr="00F86CCE">
        <w:rPr>
          <w:rFonts w:ascii="Arial" w:hAnsi="Arial" w:cs="Arial"/>
          <w:b/>
          <w:bCs/>
          <w:lang w:val="en-GB"/>
          <w:rPrChange w:id="263" w:author="Vinh Trần" w:date="2021-07-30T09:50:00Z">
            <w:rPr>
              <w:rFonts w:ascii="Arial" w:hAnsi="Arial" w:cs="Arial"/>
              <w:b/>
              <w:bCs/>
              <w:sz w:val="16"/>
              <w:szCs w:val="16"/>
              <w:lang w:val="en-GB"/>
            </w:rPr>
          </w:rPrChange>
        </w:rPr>
        <w:t>Home page includes:</w:t>
      </w:r>
    </w:p>
    <w:p w14:paraId="00D32267" w14:textId="77777777" w:rsidR="00981C62" w:rsidRPr="00F86CCE" w:rsidRDefault="00981C62" w:rsidP="00981C62">
      <w:pPr>
        <w:rPr>
          <w:rFonts w:ascii="Arial" w:hAnsi="Arial" w:cs="Arial"/>
          <w:lang w:val="en-GB"/>
          <w:rPrChange w:id="264" w:author="Vinh Trần" w:date="2021-07-30T09:50:00Z">
            <w:rPr>
              <w:rFonts w:ascii="Arial" w:hAnsi="Arial" w:cs="Arial"/>
              <w:sz w:val="16"/>
              <w:szCs w:val="16"/>
              <w:lang w:val="en-GB"/>
            </w:rPr>
          </w:rPrChange>
        </w:rPr>
      </w:pPr>
      <w:r w:rsidRPr="00F86CCE">
        <w:rPr>
          <w:rFonts w:ascii="Arial" w:hAnsi="Arial" w:cs="Arial"/>
          <w:lang w:val="en-GB"/>
          <w:rPrChange w:id="265" w:author="Vinh Trần" w:date="2021-07-30T09:50:00Z">
            <w:rPr>
              <w:rFonts w:ascii="Arial" w:hAnsi="Arial" w:cs="Arial"/>
              <w:sz w:val="16"/>
              <w:szCs w:val="16"/>
              <w:lang w:val="en-GB"/>
            </w:rPr>
          </w:rPrChange>
        </w:rPr>
        <w:t>- The navigation bar navigates to the sections located on the website.</w:t>
      </w:r>
    </w:p>
    <w:p w14:paraId="3EDB6C56" w14:textId="77777777" w:rsidR="00981C62" w:rsidRPr="00F86CCE" w:rsidRDefault="00981C62" w:rsidP="00981C62">
      <w:pPr>
        <w:rPr>
          <w:rFonts w:ascii="Arial" w:hAnsi="Arial" w:cs="Arial"/>
          <w:lang w:val="en-GB"/>
          <w:rPrChange w:id="266" w:author="Vinh Trần" w:date="2021-07-30T09:50:00Z">
            <w:rPr>
              <w:rFonts w:ascii="Arial" w:hAnsi="Arial" w:cs="Arial"/>
              <w:sz w:val="16"/>
              <w:szCs w:val="16"/>
              <w:lang w:val="en-GB"/>
            </w:rPr>
          </w:rPrChange>
        </w:rPr>
      </w:pPr>
      <w:r w:rsidRPr="00F86CCE">
        <w:rPr>
          <w:rFonts w:ascii="Arial" w:hAnsi="Arial" w:cs="Arial"/>
          <w:lang w:val="en-GB"/>
          <w:rPrChange w:id="267" w:author="Vinh Trần" w:date="2021-07-30T09:50:00Z">
            <w:rPr>
              <w:rFonts w:ascii="Arial" w:hAnsi="Arial" w:cs="Arial"/>
              <w:sz w:val="16"/>
              <w:szCs w:val="16"/>
              <w:lang w:val="en-GB"/>
            </w:rPr>
          </w:rPrChange>
        </w:rPr>
        <w:t>- Image of banner slider at the top of the page</w:t>
      </w:r>
    </w:p>
    <w:p w14:paraId="36BD7B79" w14:textId="30704F4E" w:rsidR="00DF0566" w:rsidRPr="00F86CCE" w:rsidRDefault="00981C62" w:rsidP="00981C62">
      <w:pPr>
        <w:rPr>
          <w:rFonts w:ascii="Arial" w:hAnsi="Arial" w:cs="Arial"/>
          <w:lang w:val="en-US"/>
          <w:rPrChange w:id="268" w:author="Vinh Trần" w:date="2021-07-30T09:50:00Z">
            <w:rPr>
              <w:lang w:val="en-US"/>
            </w:rPr>
          </w:rPrChange>
        </w:rPr>
      </w:pPr>
      <w:r w:rsidRPr="00F86CCE">
        <w:rPr>
          <w:rFonts w:ascii="Arial" w:hAnsi="Arial" w:cs="Arial"/>
          <w:lang w:val="en-GB"/>
          <w:rPrChange w:id="269" w:author="Vinh Trần" w:date="2021-07-30T09:50:00Z">
            <w:rPr>
              <w:rFonts w:ascii="Arial" w:hAnsi="Arial" w:cs="Arial"/>
              <w:sz w:val="16"/>
              <w:szCs w:val="16"/>
              <w:lang w:val="en-GB"/>
            </w:rPr>
          </w:rPrChange>
        </w:rPr>
        <w:t xml:space="preserve">- The type of furniture products </w:t>
      </w:r>
      <w:proofErr w:type="gramStart"/>
      <w:r w:rsidRPr="00F86CCE">
        <w:rPr>
          <w:rFonts w:ascii="Arial" w:hAnsi="Arial" w:cs="Arial"/>
          <w:lang w:val="en-GB"/>
          <w:rPrChange w:id="270" w:author="Vinh Trần" w:date="2021-07-30T09:50:00Z">
            <w:rPr>
              <w:rFonts w:ascii="Arial" w:hAnsi="Arial" w:cs="Arial"/>
              <w:sz w:val="16"/>
              <w:szCs w:val="16"/>
              <w:lang w:val="en-GB"/>
            </w:rPr>
          </w:rPrChange>
        </w:rPr>
        <w:t>includes:</w:t>
      </w:r>
      <w:proofErr w:type="gramEnd"/>
      <w:r w:rsidRPr="00F86CCE">
        <w:rPr>
          <w:rFonts w:ascii="Arial" w:hAnsi="Arial" w:cs="Arial"/>
          <w:lang w:val="en-GB"/>
          <w:rPrChange w:id="271" w:author="Vinh Trần" w:date="2021-07-30T09:50:00Z">
            <w:rPr>
              <w:rFonts w:ascii="Arial" w:hAnsi="Arial" w:cs="Arial"/>
              <w:sz w:val="16"/>
              <w:szCs w:val="16"/>
              <w:lang w:val="en-GB"/>
            </w:rPr>
          </w:rPrChange>
        </w:rPr>
        <w:t xml:space="preserve"> Dining room furniture, bedroom furniture and living room furniture. Each category will be products such as tables and chairs suitable for that type of furniture.</w:t>
      </w:r>
      <w:r w:rsidR="00DF0566" w:rsidRPr="00F86CCE">
        <w:rPr>
          <w:rFonts w:ascii="Arial" w:hAnsi="Arial" w:cs="Arial"/>
          <w:noProof/>
          <w:lang w:val="en-US"/>
          <w:rPrChange w:id="272" w:author="Vinh Trần" w:date="2021-07-30T09:50:00Z">
            <w:rPr>
              <w:noProof/>
              <w:lang w:val="en-US"/>
            </w:rPr>
          </w:rPrChange>
        </w:rPr>
        <w:drawing>
          <wp:inline distT="0" distB="0" distL="0" distR="0" wp14:anchorId="5F88A038" wp14:editId="5E5C41A7">
            <wp:extent cx="5731510" cy="3058795"/>
            <wp:effectExtent l="0" t="0" r="254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6">
                      <a:extLst>
                        <a:ext uri="{28A0092B-C50C-407E-A947-70E740481C1C}">
                          <a14:useLocalDpi xmlns:a14="http://schemas.microsoft.com/office/drawing/2010/main" val="0"/>
                        </a:ext>
                      </a:extLst>
                    </a:blip>
                    <a:stretch>
                      <a:fillRect/>
                    </a:stretch>
                  </pic:blipFill>
                  <pic:spPr>
                    <a:xfrm>
                      <a:off x="0" y="0"/>
                      <a:ext cx="5731510" cy="3058795"/>
                    </a:xfrm>
                    <a:prstGeom prst="rect">
                      <a:avLst/>
                    </a:prstGeom>
                  </pic:spPr>
                </pic:pic>
              </a:graphicData>
            </a:graphic>
          </wp:inline>
        </w:drawing>
      </w:r>
    </w:p>
    <w:p w14:paraId="6911BB9D" w14:textId="366FAEEE" w:rsidR="00DF0566" w:rsidRPr="00F86CCE" w:rsidRDefault="00DF0566" w:rsidP="00DF0566">
      <w:pPr>
        <w:rPr>
          <w:rFonts w:ascii="Arial" w:hAnsi="Arial" w:cs="Arial"/>
          <w:lang w:val="en-US"/>
          <w:rPrChange w:id="273" w:author="Vinh Trần" w:date="2021-07-30T09:50:00Z">
            <w:rPr>
              <w:lang w:val="en-US"/>
            </w:rPr>
          </w:rPrChange>
        </w:rPr>
      </w:pPr>
      <w:r w:rsidRPr="00F86CCE">
        <w:rPr>
          <w:rFonts w:ascii="Arial" w:hAnsi="Arial" w:cs="Arial"/>
          <w:lang w:val="en-US"/>
          <w:rPrChange w:id="274" w:author="Vinh Trần" w:date="2021-07-30T09:50:00Z">
            <w:rPr>
              <w:lang w:val="en-US"/>
            </w:rPr>
          </w:rPrChange>
        </w:rPr>
        <w:t xml:space="preserve">- </w:t>
      </w:r>
      <w:r w:rsidR="00981C62" w:rsidRPr="00F86CCE">
        <w:rPr>
          <w:rFonts w:ascii="Arial" w:hAnsi="Arial" w:cs="Arial"/>
          <w:lang w:val="en-US"/>
          <w:rPrChange w:id="275" w:author="Vinh Trần" w:date="2021-07-30T09:50:00Z">
            <w:rPr>
              <w:lang w:val="en-US"/>
            </w:rPr>
          </w:rPrChange>
        </w:rPr>
        <w:t xml:space="preserve">Well-known brands section: Here we will point out some brands that we think have a high reputation in the market for product quality and price. And </w:t>
      </w:r>
      <w:proofErr w:type="gramStart"/>
      <w:r w:rsidR="00981C62" w:rsidRPr="00F86CCE">
        <w:rPr>
          <w:rFonts w:ascii="Arial" w:hAnsi="Arial" w:cs="Arial"/>
          <w:lang w:val="en-US"/>
          <w:rPrChange w:id="276" w:author="Vinh Trần" w:date="2021-07-30T09:50:00Z">
            <w:rPr>
              <w:lang w:val="en-US"/>
            </w:rPr>
          </w:rPrChange>
        </w:rPr>
        <w:t>Of course</w:t>
      </w:r>
      <w:proofErr w:type="gramEnd"/>
      <w:r w:rsidR="00981C62" w:rsidRPr="00F86CCE">
        <w:rPr>
          <w:rFonts w:ascii="Arial" w:hAnsi="Arial" w:cs="Arial"/>
          <w:lang w:val="en-US"/>
          <w:rPrChange w:id="277" w:author="Vinh Trần" w:date="2021-07-30T09:50:00Z">
            <w:rPr>
              <w:lang w:val="en-US"/>
            </w:rPr>
          </w:rPrChange>
        </w:rPr>
        <w:t>, clicking on each brand will display the products of that brand.</w:t>
      </w:r>
    </w:p>
    <w:p w14:paraId="6BF52A60" w14:textId="0EF82B0B" w:rsidR="00DF0566" w:rsidRPr="00F86CCE" w:rsidRDefault="00201DC0" w:rsidP="00DF0566">
      <w:pPr>
        <w:rPr>
          <w:rFonts w:ascii="Arial" w:hAnsi="Arial" w:cs="Arial"/>
          <w:lang w:val="en-US"/>
          <w:rPrChange w:id="278" w:author="Vinh Trần" w:date="2021-07-30T09:50:00Z">
            <w:rPr>
              <w:lang w:val="en-US"/>
            </w:rPr>
          </w:rPrChange>
        </w:rPr>
      </w:pPr>
      <w:r w:rsidRPr="00F86CCE">
        <w:rPr>
          <w:rFonts w:ascii="Arial" w:hAnsi="Arial" w:cs="Arial"/>
          <w:noProof/>
          <w:lang w:val="en-US"/>
          <w:rPrChange w:id="279" w:author="Vinh Trần" w:date="2021-07-30T09:50:00Z">
            <w:rPr>
              <w:noProof/>
              <w:lang w:val="en-US"/>
            </w:rPr>
          </w:rPrChange>
        </w:rPr>
        <w:lastRenderedPageBreak/>
        <w:drawing>
          <wp:inline distT="0" distB="0" distL="0" distR="0" wp14:anchorId="61981132" wp14:editId="506CCC70">
            <wp:extent cx="5731510" cy="3456590"/>
            <wp:effectExtent l="0" t="0" r="2540" b="0"/>
            <wp:docPr id="6" name="Picture 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website&#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5772886" cy="3481543"/>
                    </a:xfrm>
                    <a:prstGeom prst="rect">
                      <a:avLst/>
                    </a:prstGeom>
                  </pic:spPr>
                </pic:pic>
              </a:graphicData>
            </a:graphic>
          </wp:inline>
        </w:drawing>
      </w:r>
    </w:p>
    <w:p w14:paraId="6AEF6B43" w14:textId="5600026A" w:rsidR="00981C62" w:rsidRPr="00F86CCE" w:rsidRDefault="00981C62" w:rsidP="00981C62">
      <w:pPr>
        <w:rPr>
          <w:rFonts w:ascii="Arial" w:hAnsi="Arial" w:cs="Arial"/>
          <w:lang w:val="en-US"/>
          <w:rPrChange w:id="280" w:author="Vinh Trần" w:date="2021-07-30T09:50:00Z">
            <w:rPr>
              <w:lang w:val="en-US"/>
            </w:rPr>
          </w:rPrChange>
        </w:rPr>
      </w:pPr>
      <w:r w:rsidRPr="00F86CCE">
        <w:rPr>
          <w:rFonts w:ascii="Arial" w:hAnsi="Arial" w:cs="Arial"/>
          <w:lang w:val="en-US"/>
          <w:rPrChange w:id="281" w:author="Vinh Trần" w:date="2021-07-30T09:50:00Z">
            <w:rPr>
              <w:lang w:val="en-US"/>
            </w:rPr>
          </w:rPrChange>
        </w:rPr>
        <w:t xml:space="preserve">- Banner </w:t>
      </w:r>
      <w:proofErr w:type="spellStart"/>
      <w:r w:rsidRPr="00F86CCE">
        <w:rPr>
          <w:rFonts w:ascii="Arial" w:hAnsi="Arial" w:cs="Arial"/>
          <w:lang w:val="en-US"/>
          <w:rPrChange w:id="282" w:author="Vinh Trần" w:date="2021-07-30T09:50:00Z">
            <w:rPr>
              <w:lang w:val="en-US"/>
            </w:rPr>
          </w:rPrChange>
        </w:rPr>
        <w:t>CallToAction</w:t>
      </w:r>
      <w:proofErr w:type="spellEnd"/>
      <w:r w:rsidRPr="00F86CCE">
        <w:rPr>
          <w:rFonts w:ascii="Arial" w:hAnsi="Arial" w:cs="Arial"/>
          <w:lang w:val="en-US"/>
          <w:rPrChange w:id="283" w:author="Vinh Trần" w:date="2021-07-30T09:50:00Z">
            <w:rPr>
              <w:lang w:val="en-US"/>
            </w:rPr>
          </w:rPrChange>
        </w:rPr>
        <w:t>: Encourage customers to view products on durable</w:t>
      </w:r>
      <w:ins w:id="284" w:author="acer" w:date="2021-07-27T20:42:00Z">
        <w:r w:rsidR="00901C2B" w:rsidRPr="00F86CCE">
          <w:rPr>
            <w:rFonts w:ascii="Arial" w:hAnsi="Arial" w:cs="Arial"/>
            <w:lang w:val="en-US"/>
            <w:rPrChange w:id="285" w:author="Vinh Trần" w:date="2021-07-30T09:50:00Z">
              <w:rPr>
                <w:lang w:val="en-US"/>
              </w:rPr>
            </w:rPrChange>
          </w:rPr>
          <w:t xml:space="preserve"> </w:t>
        </w:r>
      </w:ins>
      <w:r w:rsidRPr="00F86CCE">
        <w:rPr>
          <w:rFonts w:ascii="Arial" w:hAnsi="Arial" w:cs="Arial"/>
          <w:lang w:val="en-US"/>
          <w:rPrChange w:id="286" w:author="Vinh Trần" w:date="2021-07-30T09:50:00Z">
            <w:rPr>
              <w:lang w:val="en-US"/>
            </w:rPr>
          </w:rPrChange>
        </w:rPr>
        <w:t>furniture available.</w:t>
      </w:r>
    </w:p>
    <w:p w14:paraId="7DF2EA10" w14:textId="77777777" w:rsidR="00981C62" w:rsidRPr="00F86CCE" w:rsidRDefault="00981C62" w:rsidP="00981C62">
      <w:pPr>
        <w:rPr>
          <w:rFonts w:ascii="Arial" w:hAnsi="Arial" w:cs="Arial"/>
          <w:lang w:val="en-US"/>
          <w:rPrChange w:id="287" w:author="Vinh Trần" w:date="2021-07-30T09:50:00Z">
            <w:rPr>
              <w:lang w:val="en-US"/>
            </w:rPr>
          </w:rPrChange>
        </w:rPr>
      </w:pPr>
      <w:r w:rsidRPr="00F86CCE">
        <w:rPr>
          <w:rFonts w:ascii="Arial" w:hAnsi="Arial" w:cs="Arial"/>
          <w:lang w:val="en-US"/>
          <w:rPrChange w:id="288" w:author="Vinh Trần" w:date="2021-07-30T09:50:00Z">
            <w:rPr>
              <w:lang w:val="en-US"/>
            </w:rPr>
          </w:rPrChange>
        </w:rPr>
        <w:t>- Product suggestions: List of products on sale, old products on sale and a collection of new products on sale on the website</w:t>
      </w:r>
    </w:p>
    <w:p w14:paraId="6B0A6A69" w14:textId="77777777" w:rsidR="00981C62" w:rsidRPr="00F86CCE" w:rsidRDefault="00981C62" w:rsidP="00981C62">
      <w:pPr>
        <w:rPr>
          <w:rFonts w:ascii="Arial" w:hAnsi="Arial" w:cs="Arial"/>
          <w:lang w:val="en-US"/>
          <w:rPrChange w:id="289" w:author="Vinh Trần" w:date="2021-07-30T09:50:00Z">
            <w:rPr>
              <w:lang w:val="en-US"/>
            </w:rPr>
          </w:rPrChange>
        </w:rPr>
      </w:pPr>
      <w:r w:rsidRPr="00F86CCE">
        <w:rPr>
          <w:rFonts w:ascii="Arial" w:hAnsi="Arial" w:cs="Arial"/>
          <w:lang w:val="en-US"/>
          <w:rPrChange w:id="290" w:author="Vinh Trần" w:date="2021-07-30T09:50:00Z">
            <w:rPr>
              <w:lang w:val="en-US"/>
            </w:rPr>
          </w:rPrChange>
        </w:rPr>
        <w:t>- Popular products: Products that are bought a lot on the web store</w:t>
      </w:r>
    </w:p>
    <w:p w14:paraId="09A12F11" w14:textId="77777777" w:rsidR="00981C62" w:rsidRPr="00F86CCE" w:rsidRDefault="00981C62" w:rsidP="00981C62">
      <w:pPr>
        <w:rPr>
          <w:rFonts w:ascii="Arial" w:hAnsi="Arial" w:cs="Arial"/>
          <w:lang w:val="en-US"/>
          <w:rPrChange w:id="291" w:author="Vinh Trần" w:date="2021-07-30T09:50:00Z">
            <w:rPr>
              <w:lang w:val="en-US"/>
            </w:rPr>
          </w:rPrChange>
        </w:rPr>
      </w:pPr>
      <w:r w:rsidRPr="00F86CCE">
        <w:rPr>
          <w:rFonts w:ascii="Arial" w:hAnsi="Arial" w:cs="Arial"/>
          <w:lang w:val="en-US"/>
          <w:rPrChange w:id="292" w:author="Vinh Trần" w:date="2021-07-30T09:50:00Z">
            <w:rPr>
              <w:lang w:val="en-US"/>
            </w:rPr>
          </w:rPrChange>
        </w:rPr>
        <w:t>- Pictures of some room layouts with our products</w:t>
      </w:r>
    </w:p>
    <w:p w14:paraId="07974877" w14:textId="49D39B77" w:rsidR="00981C62" w:rsidRPr="00F86CCE" w:rsidRDefault="00981C62" w:rsidP="00981C62">
      <w:pPr>
        <w:rPr>
          <w:rFonts w:ascii="Arial" w:hAnsi="Arial" w:cs="Arial"/>
          <w:lang w:val="en-US"/>
          <w:rPrChange w:id="293" w:author="Vinh Trần" w:date="2021-07-30T09:50:00Z">
            <w:rPr>
              <w:lang w:val="en-US"/>
            </w:rPr>
          </w:rPrChange>
        </w:rPr>
      </w:pPr>
      <w:r w:rsidRPr="00F86CCE">
        <w:rPr>
          <w:rFonts w:ascii="Arial" w:hAnsi="Arial" w:cs="Arial"/>
          <w:lang w:val="en-US"/>
          <w:rPrChange w:id="294" w:author="Vinh Trần" w:date="2021-07-30T09:50:00Z">
            <w:rPr>
              <w:lang w:val="en-US"/>
            </w:rPr>
          </w:rPrChange>
        </w:rPr>
        <w:t xml:space="preserve">- Banner </w:t>
      </w:r>
      <w:proofErr w:type="spellStart"/>
      <w:r w:rsidRPr="00F86CCE">
        <w:rPr>
          <w:rFonts w:ascii="Arial" w:hAnsi="Arial" w:cs="Arial"/>
          <w:lang w:val="en-US"/>
          <w:rPrChange w:id="295" w:author="Vinh Trần" w:date="2021-07-30T09:50:00Z">
            <w:rPr>
              <w:lang w:val="en-US"/>
            </w:rPr>
          </w:rPrChange>
        </w:rPr>
        <w:t>CallToAction</w:t>
      </w:r>
      <w:proofErr w:type="spellEnd"/>
      <w:r w:rsidRPr="00F86CCE">
        <w:rPr>
          <w:rFonts w:ascii="Arial" w:hAnsi="Arial" w:cs="Arial"/>
          <w:lang w:val="en-US"/>
          <w:rPrChange w:id="296" w:author="Vinh Trần" w:date="2021-07-30T09:50:00Z">
            <w:rPr>
              <w:lang w:val="en-US"/>
            </w:rPr>
          </w:rPrChange>
        </w:rPr>
        <w:t>: Encourage customers to view products on durable</w:t>
      </w:r>
      <w:ins w:id="297" w:author="acer" w:date="2021-07-27T20:42:00Z">
        <w:r w:rsidR="00901C2B" w:rsidRPr="00F86CCE">
          <w:rPr>
            <w:rFonts w:ascii="Arial" w:hAnsi="Arial" w:cs="Arial"/>
            <w:lang w:val="en-US"/>
            <w:rPrChange w:id="298" w:author="Vinh Trần" w:date="2021-07-30T09:50:00Z">
              <w:rPr>
                <w:lang w:val="en-US"/>
              </w:rPr>
            </w:rPrChange>
          </w:rPr>
          <w:t xml:space="preserve"> </w:t>
        </w:r>
      </w:ins>
      <w:r w:rsidRPr="00F86CCE">
        <w:rPr>
          <w:rFonts w:ascii="Arial" w:hAnsi="Arial" w:cs="Arial"/>
          <w:lang w:val="en-US"/>
          <w:rPrChange w:id="299" w:author="Vinh Trần" w:date="2021-07-30T09:50:00Z">
            <w:rPr>
              <w:lang w:val="en-US"/>
            </w:rPr>
          </w:rPrChange>
        </w:rPr>
        <w:t>furniture available.</w:t>
      </w:r>
    </w:p>
    <w:p w14:paraId="51C3B3ED" w14:textId="77777777" w:rsidR="00981C62" w:rsidRPr="00F86CCE" w:rsidRDefault="00981C62" w:rsidP="00981C62">
      <w:pPr>
        <w:rPr>
          <w:rFonts w:ascii="Arial" w:hAnsi="Arial" w:cs="Arial"/>
          <w:lang w:val="en-US"/>
          <w:rPrChange w:id="300" w:author="Vinh Trần" w:date="2021-07-30T09:50:00Z">
            <w:rPr>
              <w:lang w:val="en-US"/>
            </w:rPr>
          </w:rPrChange>
        </w:rPr>
      </w:pPr>
      <w:r w:rsidRPr="00F86CCE">
        <w:rPr>
          <w:rFonts w:ascii="Arial" w:hAnsi="Arial" w:cs="Arial"/>
          <w:lang w:val="en-US"/>
          <w:rPrChange w:id="301" w:author="Vinh Trần" w:date="2021-07-30T09:50:00Z">
            <w:rPr>
              <w:lang w:val="en-US"/>
            </w:rPr>
          </w:rPrChange>
        </w:rPr>
        <w:t>- New products are on sale on the booth</w:t>
      </w:r>
    </w:p>
    <w:p w14:paraId="5BDA7BDD" w14:textId="77777777" w:rsidR="00981C62" w:rsidRPr="00F86CCE" w:rsidRDefault="00981C62" w:rsidP="00981C62">
      <w:pPr>
        <w:rPr>
          <w:rFonts w:ascii="Arial" w:hAnsi="Arial" w:cs="Arial"/>
          <w:lang w:val="en-US"/>
          <w:rPrChange w:id="302" w:author="Vinh Trần" w:date="2021-07-30T09:50:00Z">
            <w:rPr>
              <w:lang w:val="en-US"/>
            </w:rPr>
          </w:rPrChange>
        </w:rPr>
      </w:pPr>
      <w:r w:rsidRPr="00F86CCE">
        <w:rPr>
          <w:rFonts w:ascii="Arial" w:hAnsi="Arial" w:cs="Arial"/>
          <w:lang w:val="en-US"/>
          <w:rPrChange w:id="303" w:author="Vinh Trần" w:date="2021-07-30T09:50:00Z">
            <w:rPr>
              <w:lang w:val="en-US"/>
            </w:rPr>
          </w:rPrChange>
        </w:rPr>
        <w:t>- Banner and button when clicked will show a short story about our company</w:t>
      </w:r>
    </w:p>
    <w:p w14:paraId="67CEB549" w14:textId="77777777" w:rsidR="00981C62" w:rsidRPr="00F86CCE" w:rsidRDefault="00981C62" w:rsidP="00981C62">
      <w:pPr>
        <w:rPr>
          <w:rFonts w:ascii="Arial" w:hAnsi="Arial" w:cs="Arial"/>
          <w:lang w:val="en-US"/>
          <w:rPrChange w:id="304" w:author="Vinh Trần" w:date="2021-07-30T09:50:00Z">
            <w:rPr>
              <w:lang w:val="en-US"/>
            </w:rPr>
          </w:rPrChange>
        </w:rPr>
      </w:pPr>
      <w:r w:rsidRPr="00F86CCE">
        <w:rPr>
          <w:rFonts w:ascii="Arial" w:hAnsi="Arial" w:cs="Arial"/>
          <w:lang w:val="en-US"/>
          <w:rPrChange w:id="305" w:author="Vinh Trần" w:date="2021-07-30T09:50:00Z">
            <w:rPr>
              <w:lang w:val="en-US"/>
            </w:rPr>
          </w:rPrChange>
        </w:rPr>
        <w:t>- Latest articles on the web</w:t>
      </w:r>
    </w:p>
    <w:p w14:paraId="5B0D7430" w14:textId="7E7EB58C" w:rsidR="00891F20" w:rsidRPr="00F86CCE" w:rsidRDefault="00981C62" w:rsidP="00981C62">
      <w:pPr>
        <w:rPr>
          <w:rFonts w:ascii="Arial" w:hAnsi="Arial" w:cs="Arial"/>
          <w:lang w:val="en-US"/>
          <w:rPrChange w:id="306" w:author="Vinh Trần" w:date="2021-07-30T09:50:00Z">
            <w:rPr>
              <w:lang w:val="en-US"/>
            </w:rPr>
          </w:rPrChange>
        </w:rPr>
      </w:pPr>
      <w:r w:rsidRPr="00F86CCE">
        <w:rPr>
          <w:rFonts w:ascii="Arial" w:hAnsi="Arial" w:cs="Arial"/>
          <w:lang w:val="en-US"/>
          <w:rPrChange w:id="307" w:author="Vinh Trần" w:date="2021-07-30T09:50:00Z">
            <w:rPr>
              <w:lang w:val="en-US"/>
            </w:rPr>
          </w:rPrChange>
        </w:rPr>
        <w:t>- Footer will include information: about us, customer care, terms of sale, where to send an email if you have any problem contact us and the social networking sites we are working on, active, stay tuned!</w:t>
      </w:r>
      <w:r w:rsidR="00891F20" w:rsidRPr="00F86CCE">
        <w:rPr>
          <w:rFonts w:ascii="Arial" w:hAnsi="Arial" w:cs="Arial"/>
          <w:noProof/>
          <w:lang w:val="en-US"/>
          <w:rPrChange w:id="308" w:author="Vinh Trần" w:date="2021-07-30T09:50:00Z">
            <w:rPr>
              <w:noProof/>
              <w:lang w:val="en-US"/>
            </w:rPr>
          </w:rPrChange>
        </w:rPr>
        <w:drawing>
          <wp:inline distT="0" distB="0" distL="0" distR="0" wp14:anchorId="7C2F8340" wp14:editId="7D4A882E">
            <wp:extent cx="5731510" cy="1327785"/>
            <wp:effectExtent l="0" t="0" r="254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1327785"/>
                    </a:xfrm>
                    <a:prstGeom prst="rect">
                      <a:avLst/>
                    </a:prstGeom>
                  </pic:spPr>
                </pic:pic>
              </a:graphicData>
            </a:graphic>
          </wp:inline>
        </w:drawing>
      </w:r>
    </w:p>
    <w:p w14:paraId="3B6FF696" w14:textId="1344A4BA" w:rsidR="002A5543" w:rsidRPr="00F86CCE" w:rsidRDefault="00B676BE" w:rsidP="00B676BE">
      <w:pPr>
        <w:rPr>
          <w:rFonts w:ascii="Arial" w:hAnsi="Arial" w:cs="Arial"/>
          <w:lang w:val="en-US"/>
          <w:rPrChange w:id="309" w:author="Vinh Trần" w:date="2021-07-30T09:50:00Z">
            <w:rPr>
              <w:rFonts w:cstheme="minorHAnsi"/>
              <w:sz w:val="24"/>
              <w:szCs w:val="24"/>
              <w:lang w:val="en-US"/>
            </w:rPr>
          </w:rPrChange>
        </w:rPr>
      </w:pPr>
      <w:r w:rsidRPr="00F86CCE">
        <w:rPr>
          <w:rFonts w:ascii="Arial" w:hAnsi="Arial" w:cs="Arial"/>
          <w:lang w:val="en-GB"/>
          <w:rPrChange w:id="310" w:author="Vinh Trần" w:date="2021-07-30T09:50:00Z">
            <w:rPr>
              <w:rFonts w:cstheme="minorHAnsi"/>
              <w:sz w:val="24"/>
              <w:szCs w:val="24"/>
              <w:lang w:val="en-GB"/>
            </w:rPr>
          </w:rPrChange>
        </w:rPr>
        <w:t>-</w:t>
      </w:r>
      <w:r w:rsidR="00891F20" w:rsidRPr="00F86CCE">
        <w:rPr>
          <w:rFonts w:ascii="Arial" w:hAnsi="Arial" w:cs="Arial"/>
          <w:rPrChange w:id="311" w:author="Vinh Trần" w:date="2021-07-30T09:50:00Z">
            <w:rPr>
              <w:rFonts w:cstheme="minorHAnsi"/>
              <w:sz w:val="24"/>
              <w:szCs w:val="24"/>
            </w:rPr>
          </w:rPrChange>
        </w:rPr>
        <w:t xml:space="preserve">Movetotop: </w:t>
      </w:r>
      <w:r w:rsidR="00891F20" w:rsidRPr="00F86CCE">
        <w:rPr>
          <w:rFonts w:ascii="Arial" w:hAnsi="Arial" w:cs="Arial"/>
          <w:lang w:val="en-US"/>
          <w:rPrChange w:id="312" w:author="Vinh Trần" w:date="2021-07-30T09:50:00Z">
            <w:rPr>
              <w:rFonts w:cstheme="minorHAnsi"/>
              <w:sz w:val="24"/>
              <w:szCs w:val="24"/>
              <w:lang w:val="en-US"/>
            </w:rPr>
          </w:rPrChange>
        </w:rPr>
        <w:t>Back to top of site.</w:t>
      </w:r>
    </w:p>
    <w:p w14:paraId="2ED57498" w14:textId="77777777" w:rsidR="00AF550B" w:rsidRPr="00F86CCE" w:rsidRDefault="00AF550B" w:rsidP="00AF550B">
      <w:pPr>
        <w:pStyle w:val="ListParagraph"/>
        <w:rPr>
          <w:rFonts w:ascii="Arial" w:hAnsi="Arial" w:cs="Arial"/>
          <w:b/>
          <w:bCs/>
          <w:sz w:val="26"/>
          <w:szCs w:val="26"/>
          <w:lang w:val="en-US"/>
          <w:rPrChange w:id="313" w:author="Vinh Trần" w:date="2021-07-30T09:50:00Z">
            <w:rPr>
              <w:rFonts w:cstheme="minorHAnsi"/>
              <w:b/>
              <w:bCs/>
              <w:sz w:val="26"/>
              <w:szCs w:val="26"/>
              <w:lang w:val="en-US"/>
            </w:rPr>
          </w:rPrChange>
        </w:rPr>
      </w:pPr>
      <w:r w:rsidRPr="00F86CCE">
        <w:rPr>
          <w:rFonts w:ascii="Arial" w:hAnsi="Arial" w:cs="Arial"/>
          <w:b/>
          <w:bCs/>
          <w:sz w:val="26"/>
          <w:szCs w:val="26"/>
          <w:lang w:val="en-US"/>
          <w:rPrChange w:id="314" w:author="Vinh Trần" w:date="2021-07-30T09:50:00Z">
            <w:rPr>
              <w:rFonts w:cstheme="minorHAnsi"/>
              <w:b/>
              <w:bCs/>
              <w:sz w:val="26"/>
              <w:szCs w:val="26"/>
              <w:lang w:val="en-US"/>
            </w:rPr>
          </w:rPrChange>
        </w:rPr>
        <w:t>Furniture: In the navigation bar</w:t>
      </w:r>
    </w:p>
    <w:p w14:paraId="4DE6BD1D" w14:textId="77777777" w:rsidR="00AF550B" w:rsidRPr="00F86CCE" w:rsidRDefault="00AF550B" w:rsidP="00AF550B">
      <w:pPr>
        <w:pStyle w:val="ListParagraph"/>
        <w:rPr>
          <w:rFonts w:ascii="Arial" w:hAnsi="Arial" w:cs="Arial"/>
          <w:bCs/>
          <w:lang w:val="en-US"/>
          <w:rPrChange w:id="315" w:author="Vinh Trần" w:date="2021-07-30T09:50:00Z">
            <w:rPr>
              <w:rFonts w:ascii="Arial" w:hAnsi="Arial" w:cs="Arial"/>
              <w:bCs/>
              <w:lang w:val="en-US"/>
            </w:rPr>
          </w:rPrChange>
        </w:rPr>
      </w:pPr>
      <w:r w:rsidRPr="00F86CCE">
        <w:rPr>
          <w:rFonts w:ascii="Arial" w:hAnsi="Arial" w:cs="Arial"/>
          <w:bCs/>
          <w:lang w:val="en-US"/>
          <w:rPrChange w:id="316" w:author="Vinh Trần" w:date="2021-07-30T09:50:00Z">
            <w:rPr>
              <w:rFonts w:ascii="Arial" w:hAnsi="Arial" w:cs="Arial"/>
              <w:bCs/>
              <w:lang w:val="en-US"/>
            </w:rPr>
          </w:rPrChange>
        </w:rPr>
        <w:lastRenderedPageBreak/>
        <w:t xml:space="preserve">When hovering over the Furniture section, the screen will display a menu consisting of the main rooms, Living Room, Dining Room and </w:t>
      </w:r>
      <w:proofErr w:type="gramStart"/>
      <w:r w:rsidRPr="00F86CCE">
        <w:rPr>
          <w:rFonts w:ascii="Arial" w:hAnsi="Arial" w:cs="Arial"/>
          <w:bCs/>
          <w:lang w:val="en-US"/>
          <w:rPrChange w:id="317" w:author="Vinh Trần" w:date="2021-07-30T09:50:00Z">
            <w:rPr>
              <w:rFonts w:ascii="Arial" w:hAnsi="Arial" w:cs="Arial"/>
              <w:bCs/>
              <w:lang w:val="en-US"/>
            </w:rPr>
          </w:rPrChange>
        </w:rPr>
        <w:t>Bed Room</w:t>
      </w:r>
      <w:proofErr w:type="gramEnd"/>
      <w:r w:rsidRPr="00F86CCE">
        <w:rPr>
          <w:rFonts w:ascii="Arial" w:hAnsi="Arial" w:cs="Arial"/>
          <w:bCs/>
          <w:lang w:val="en-US"/>
          <w:rPrChange w:id="318" w:author="Vinh Trần" w:date="2021-07-30T09:50:00Z">
            <w:rPr>
              <w:rFonts w:ascii="Arial" w:hAnsi="Arial" w:cs="Arial"/>
              <w:bCs/>
              <w:lang w:val="en-US"/>
            </w:rPr>
          </w:rPrChange>
        </w:rPr>
        <w:t>. And small menus with product names in them.</w:t>
      </w:r>
    </w:p>
    <w:p w14:paraId="27F1EFD5" w14:textId="77777777" w:rsidR="00AF550B" w:rsidRPr="00F86CCE" w:rsidRDefault="00AF550B" w:rsidP="00AF550B">
      <w:pPr>
        <w:pStyle w:val="ListParagraph"/>
        <w:rPr>
          <w:rFonts w:ascii="Arial" w:hAnsi="Arial" w:cs="Arial"/>
          <w:bCs/>
          <w:lang w:val="en-US"/>
          <w:rPrChange w:id="319" w:author="Vinh Trần" w:date="2021-07-30T09:50:00Z">
            <w:rPr>
              <w:rFonts w:ascii="Arial" w:hAnsi="Arial" w:cs="Arial"/>
              <w:bCs/>
              <w:lang w:val="en-US"/>
            </w:rPr>
          </w:rPrChange>
        </w:rPr>
      </w:pPr>
      <w:r w:rsidRPr="00F86CCE">
        <w:rPr>
          <w:rFonts w:ascii="Arial" w:hAnsi="Arial" w:cs="Arial"/>
          <w:bCs/>
          <w:noProof/>
          <w:lang w:val="en-US"/>
          <w:rPrChange w:id="320" w:author="Vinh Trần" w:date="2021-07-30T09:50:00Z">
            <w:rPr>
              <w:rFonts w:ascii="Arial" w:hAnsi="Arial" w:cs="Arial"/>
              <w:bCs/>
              <w:noProof/>
              <w:lang w:val="en-US"/>
            </w:rPr>
          </w:rPrChange>
        </w:rPr>
        <w:drawing>
          <wp:inline distT="0" distB="0" distL="0" distR="0" wp14:anchorId="3D4C08D7" wp14:editId="28FBF9B9">
            <wp:extent cx="5731510" cy="257619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_7.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2576195"/>
                    </a:xfrm>
                    <a:prstGeom prst="rect">
                      <a:avLst/>
                    </a:prstGeom>
                  </pic:spPr>
                </pic:pic>
              </a:graphicData>
            </a:graphic>
          </wp:inline>
        </w:drawing>
      </w:r>
    </w:p>
    <w:p w14:paraId="078A803F" w14:textId="77777777" w:rsidR="00AF550B" w:rsidRPr="00F86CCE" w:rsidRDefault="00AF550B" w:rsidP="00AF550B">
      <w:pPr>
        <w:pStyle w:val="ListParagraph"/>
        <w:rPr>
          <w:rFonts w:ascii="Arial" w:hAnsi="Arial" w:cs="Arial"/>
          <w:bCs/>
          <w:lang w:val="en-US"/>
          <w:rPrChange w:id="321" w:author="Vinh Trần" w:date="2021-07-30T09:50:00Z">
            <w:rPr>
              <w:rFonts w:ascii="Arial" w:hAnsi="Arial" w:cs="Arial"/>
              <w:bCs/>
              <w:lang w:val="en-US"/>
            </w:rPr>
          </w:rPrChange>
        </w:rPr>
      </w:pPr>
    </w:p>
    <w:p w14:paraId="67669766" w14:textId="77777777" w:rsidR="00AF550B" w:rsidRPr="00F86CCE" w:rsidRDefault="00AF550B" w:rsidP="00AF550B">
      <w:pPr>
        <w:pStyle w:val="ListParagraph"/>
        <w:rPr>
          <w:rFonts w:ascii="Arial" w:hAnsi="Arial" w:cs="Arial"/>
          <w:bCs/>
          <w:lang w:val="en-US"/>
          <w:rPrChange w:id="322" w:author="Vinh Trần" w:date="2021-07-30T09:50:00Z">
            <w:rPr>
              <w:rFonts w:ascii="Arial" w:hAnsi="Arial" w:cs="Arial"/>
              <w:bCs/>
              <w:lang w:val="en-US"/>
            </w:rPr>
          </w:rPrChange>
        </w:rPr>
      </w:pPr>
    </w:p>
    <w:p w14:paraId="65CB0BD4" w14:textId="77777777" w:rsidR="00AF550B" w:rsidRPr="00F86CCE" w:rsidRDefault="00AF550B" w:rsidP="00AF550B">
      <w:pPr>
        <w:pStyle w:val="ListParagraph"/>
        <w:rPr>
          <w:rFonts w:ascii="Arial" w:hAnsi="Arial" w:cs="Arial"/>
          <w:bCs/>
          <w:lang w:val="en-US"/>
          <w:rPrChange w:id="323" w:author="Vinh Trần" w:date="2021-07-30T09:50:00Z">
            <w:rPr>
              <w:rFonts w:ascii="Arial" w:hAnsi="Arial" w:cs="Arial"/>
              <w:bCs/>
              <w:lang w:val="en-US"/>
            </w:rPr>
          </w:rPrChange>
        </w:rPr>
      </w:pPr>
      <w:r w:rsidRPr="00F86CCE">
        <w:rPr>
          <w:rFonts w:ascii="Arial" w:hAnsi="Arial" w:cs="Arial"/>
          <w:bCs/>
          <w:lang w:val="en-US"/>
          <w:rPrChange w:id="324" w:author="Vinh Trần" w:date="2021-07-30T09:50:00Z">
            <w:rPr>
              <w:rFonts w:ascii="Arial" w:hAnsi="Arial" w:cs="Arial"/>
              <w:bCs/>
              <w:lang w:val="en-US"/>
            </w:rPr>
          </w:rPrChange>
        </w:rPr>
        <w:t>And when we click on it, we will be taken to the Product List page</w:t>
      </w:r>
    </w:p>
    <w:p w14:paraId="3991B3CF" w14:textId="77777777" w:rsidR="00AF550B" w:rsidRPr="00F86CCE" w:rsidRDefault="00AF550B" w:rsidP="00AF550B">
      <w:pPr>
        <w:pStyle w:val="ListParagraph"/>
        <w:rPr>
          <w:rFonts w:ascii="Arial" w:hAnsi="Arial" w:cs="Arial"/>
          <w:bCs/>
          <w:lang w:val="en-US"/>
          <w:rPrChange w:id="325" w:author="Vinh Trần" w:date="2021-07-30T09:50:00Z">
            <w:rPr>
              <w:rFonts w:ascii="Arial" w:hAnsi="Arial" w:cs="Arial"/>
              <w:bCs/>
              <w:lang w:val="en-US"/>
            </w:rPr>
          </w:rPrChange>
        </w:rPr>
      </w:pPr>
    </w:p>
    <w:p w14:paraId="25ABE657" w14:textId="77777777" w:rsidR="00AF550B" w:rsidRPr="00F86CCE" w:rsidRDefault="00AF550B" w:rsidP="00AF550B">
      <w:pPr>
        <w:pStyle w:val="ListParagraph"/>
        <w:rPr>
          <w:rFonts w:ascii="Arial" w:hAnsi="Arial" w:cs="Arial"/>
          <w:b/>
          <w:bCs/>
          <w:sz w:val="26"/>
          <w:szCs w:val="26"/>
          <w:lang w:val="en-US"/>
          <w:rPrChange w:id="326" w:author="Vinh Trần" w:date="2021-07-30T09:50:00Z">
            <w:rPr>
              <w:rFonts w:cstheme="minorHAnsi"/>
              <w:b/>
              <w:bCs/>
              <w:sz w:val="26"/>
              <w:szCs w:val="26"/>
              <w:lang w:val="en-US"/>
            </w:rPr>
          </w:rPrChange>
        </w:rPr>
      </w:pPr>
      <w:r w:rsidRPr="00F86CCE">
        <w:rPr>
          <w:rFonts w:ascii="Arial" w:hAnsi="Arial" w:cs="Arial"/>
          <w:b/>
          <w:bCs/>
          <w:sz w:val="26"/>
          <w:szCs w:val="26"/>
          <w:lang w:val="en-US"/>
          <w:rPrChange w:id="327" w:author="Vinh Trần" w:date="2021-07-30T09:50:00Z">
            <w:rPr>
              <w:rFonts w:cstheme="minorHAnsi"/>
              <w:b/>
              <w:bCs/>
              <w:sz w:val="26"/>
              <w:szCs w:val="26"/>
              <w:lang w:val="en-US"/>
            </w:rPr>
          </w:rPrChange>
        </w:rPr>
        <w:t>Product List:</w:t>
      </w:r>
    </w:p>
    <w:p w14:paraId="4EB05EC9" w14:textId="77777777" w:rsidR="00AF550B" w:rsidRPr="00F86CCE" w:rsidRDefault="00AF550B" w:rsidP="00AF550B">
      <w:pPr>
        <w:pStyle w:val="ListParagraph"/>
        <w:rPr>
          <w:rFonts w:ascii="Arial" w:hAnsi="Arial" w:cs="Arial"/>
          <w:bCs/>
          <w:lang w:val="en-US"/>
          <w:rPrChange w:id="328" w:author="Vinh Trần" w:date="2021-07-30T09:50:00Z">
            <w:rPr>
              <w:rFonts w:ascii="Arial" w:hAnsi="Arial" w:cs="Arial"/>
              <w:bCs/>
              <w:lang w:val="en-US"/>
            </w:rPr>
          </w:rPrChange>
        </w:rPr>
      </w:pPr>
    </w:p>
    <w:p w14:paraId="5F313449" w14:textId="77777777" w:rsidR="00AF550B" w:rsidRPr="00F86CCE" w:rsidRDefault="00AF550B" w:rsidP="00AF550B">
      <w:pPr>
        <w:pStyle w:val="ListParagraph"/>
        <w:rPr>
          <w:ins w:id="329" w:author="acer" w:date="2021-07-27T20:38:00Z"/>
          <w:rFonts w:ascii="Arial" w:hAnsi="Arial" w:cs="Arial"/>
          <w:bCs/>
          <w:lang w:val="en-US"/>
          <w:rPrChange w:id="330" w:author="Vinh Trần" w:date="2021-07-30T09:50:00Z">
            <w:rPr>
              <w:ins w:id="331" w:author="acer" w:date="2021-07-27T20:38:00Z"/>
              <w:rFonts w:ascii="Arial" w:hAnsi="Arial" w:cs="Arial"/>
              <w:bCs/>
              <w:lang w:val="en-US"/>
            </w:rPr>
          </w:rPrChange>
        </w:rPr>
      </w:pPr>
      <w:r w:rsidRPr="00F86CCE">
        <w:rPr>
          <w:rFonts w:ascii="Arial" w:hAnsi="Arial" w:cs="Arial"/>
          <w:bCs/>
          <w:lang w:val="en-US"/>
          <w:rPrChange w:id="332" w:author="Vinh Trần" w:date="2021-07-30T09:50:00Z">
            <w:rPr>
              <w:rFonts w:ascii="Arial" w:hAnsi="Arial" w:cs="Arial"/>
              <w:bCs/>
              <w:lang w:val="en-US"/>
            </w:rPr>
          </w:rPrChange>
        </w:rPr>
        <w:t>The Product List shows us a banner displaying the Brand name on the left side of the menu bar and the right side is a list of products.</w:t>
      </w:r>
    </w:p>
    <w:p w14:paraId="575A9A05" w14:textId="77777777" w:rsidR="00901C2B" w:rsidRPr="00F86CCE" w:rsidRDefault="00901C2B" w:rsidP="00AF550B">
      <w:pPr>
        <w:pStyle w:val="ListParagraph"/>
        <w:rPr>
          <w:rFonts w:ascii="Arial" w:hAnsi="Arial" w:cs="Arial"/>
          <w:bCs/>
          <w:lang w:val="en-US"/>
          <w:rPrChange w:id="333" w:author="Vinh Trần" w:date="2021-07-30T09:50:00Z">
            <w:rPr>
              <w:rFonts w:ascii="Arial" w:hAnsi="Arial" w:cs="Arial"/>
              <w:bCs/>
              <w:lang w:val="en-US"/>
            </w:rPr>
          </w:rPrChange>
        </w:rPr>
      </w:pPr>
    </w:p>
    <w:p w14:paraId="7DAFCA9A" w14:textId="77777777" w:rsidR="00AF550B" w:rsidRPr="00F86CCE" w:rsidRDefault="00AF550B" w:rsidP="00AF550B">
      <w:pPr>
        <w:pStyle w:val="ListParagraph"/>
        <w:rPr>
          <w:rFonts w:ascii="Arial" w:hAnsi="Arial" w:cs="Arial"/>
          <w:bCs/>
          <w:lang w:val="en-US"/>
          <w:rPrChange w:id="334" w:author="Vinh Trần" w:date="2021-07-30T09:50:00Z">
            <w:rPr>
              <w:rFonts w:ascii="Arial" w:hAnsi="Arial" w:cs="Arial"/>
              <w:bCs/>
              <w:lang w:val="en-US"/>
            </w:rPr>
          </w:rPrChange>
        </w:rPr>
      </w:pPr>
      <w:r w:rsidRPr="00F86CCE">
        <w:rPr>
          <w:rFonts w:ascii="Arial" w:hAnsi="Arial" w:cs="Arial"/>
          <w:bCs/>
          <w:noProof/>
          <w:lang w:val="en-US"/>
          <w:rPrChange w:id="335" w:author="Vinh Trần" w:date="2021-07-30T09:50:00Z">
            <w:rPr>
              <w:rFonts w:ascii="Arial" w:hAnsi="Arial" w:cs="Arial"/>
              <w:bCs/>
              <w:noProof/>
              <w:lang w:val="en-US"/>
            </w:rPr>
          </w:rPrChange>
        </w:rPr>
        <w:drawing>
          <wp:inline distT="0" distB="0" distL="0" distR="0" wp14:anchorId="65A7EAF9" wp14:editId="75EE3835">
            <wp:extent cx="5731510" cy="303530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_9.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035300"/>
                    </a:xfrm>
                    <a:prstGeom prst="rect">
                      <a:avLst/>
                    </a:prstGeom>
                  </pic:spPr>
                </pic:pic>
              </a:graphicData>
            </a:graphic>
          </wp:inline>
        </w:drawing>
      </w:r>
    </w:p>
    <w:p w14:paraId="5BFC8056" w14:textId="77777777" w:rsidR="00AF550B" w:rsidRPr="00F86CCE" w:rsidRDefault="00AF550B" w:rsidP="00AF550B">
      <w:pPr>
        <w:pStyle w:val="ListParagraph"/>
        <w:rPr>
          <w:rFonts w:ascii="Arial" w:hAnsi="Arial" w:cs="Arial"/>
          <w:bCs/>
          <w:lang w:val="en-US"/>
          <w:rPrChange w:id="336" w:author="Vinh Trần" w:date="2021-07-30T09:50:00Z">
            <w:rPr>
              <w:rFonts w:ascii="Arial" w:hAnsi="Arial" w:cs="Arial"/>
              <w:bCs/>
              <w:lang w:val="en-US"/>
            </w:rPr>
          </w:rPrChange>
        </w:rPr>
      </w:pPr>
    </w:p>
    <w:p w14:paraId="00D44FF8" w14:textId="77777777" w:rsidR="00AF550B" w:rsidRPr="00F86CCE" w:rsidRDefault="00AF550B" w:rsidP="00AF550B">
      <w:pPr>
        <w:pStyle w:val="ListParagraph"/>
        <w:rPr>
          <w:rFonts w:ascii="Arial" w:hAnsi="Arial" w:cs="Arial"/>
          <w:bCs/>
          <w:lang w:val="en-US"/>
          <w:rPrChange w:id="337" w:author="Vinh Trần" w:date="2021-07-30T09:50:00Z">
            <w:rPr>
              <w:rFonts w:ascii="Arial" w:hAnsi="Arial" w:cs="Arial"/>
              <w:bCs/>
              <w:lang w:val="en-US"/>
            </w:rPr>
          </w:rPrChange>
        </w:rPr>
      </w:pPr>
      <w:r w:rsidRPr="00F86CCE">
        <w:rPr>
          <w:rFonts w:ascii="Arial" w:hAnsi="Arial" w:cs="Arial"/>
          <w:bCs/>
          <w:lang w:val="en-US"/>
          <w:rPrChange w:id="338" w:author="Vinh Trần" w:date="2021-07-30T09:50:00Z">
            <w:rPr>
              <w:rFonts w:ascii="Arial" w:hAnsi="Arial" w:cs="Arial"/>
              <w:bCs/>
              <w:lang w:val="en-US"/>
            </w:rPr>
          </w:rPrChange>
        </w:rPr>
        <w:t xml:space="preserve">In the menu section contains the items: Product Categories, Color, Search </w:t>
      </w:r>
      <w:proofErr w:type="gramStart"/>
      <w:r w:rsidRPr="00F86CCE">
        <w:rPr>
          <w:rFonts w:ascii="Arial" w:hAnsi="Arial" w:cs="Arial"/>
          <w:bCs/>
          <w:lang w:val="en-US"/>
          <w:rPrChange w:id="339" w:author="Vinh Trần" w:date="2021-07-30T09:50:00Z">
            <w:rPr>
              <w:rFonts w:ascii="Arial" w:hAnsi="Arial" w:cs="Arial"/>
              <w:bCs/>
              <w:lang w:val="en-US"/>
            </w:rPr>
          </w:rPrChange>
        </w:rPr>
        <w:t>By</w:t>
      </w:r>
      <w:proofErr w:type="gramEnd"/>
      <w:r w:rsidRPr="00F86CCE">
        <w:rPr>
          <w:rFonts w:ascii="Arial" w:hAnsi="Arial" w:cs="Arial"/>
          <w:bCs/>
          <w:lang w:val="en-US"/>
          <w:rPrChange w:id="340" w:author="Vinh Trần" w:date="2021-07-30T09:50:00Z">
            <w:rPr>
              <w:rFonts w:ascii="Arial" w:hAnsi="Arial" w:cs="Arial"/>
              <w:bCs/>
              <w:lang w:val="en-US"/>
            </w:rPr>
          </w:rPrChange>
        </w:rPr>
        <w:t xml:space="preserve"> Price, Best Seller.</w:t>
      </w:r>
    </w:p>
    <w:p w14:paraId="6C0C7FB5" w14:textId="77777777" w:rsidR="00AF550B" w:rsidRPr="00F86CCE" w:rsidRDefault="00AF550B" w:rsidP="00AF550B">
      <w:pPr>
        <w:pStyle w:val="ListParagraph"/>
        <w:jc w:val="center"/>
        <w:rPr>
          <w:rFonts w:ascii="Arial" w:hAnsi="Arial" w:cs="Arial"/>
          <w:bCs/>
          <w:lang w:val="en-US"/>
          <w:rPrChange w:id="341" w:author="Vinh Trần" w:date="2021-07-30T09:50:00Z">
            <w:rPr>
              <w:rFonts w:ascii="Arial" w:hAnsi="Arial" w:cs="Arial"/>
              <w:bCs/>
              <w:lang w:val="en-US"/>
            </w:rPr>
          </w:rPrChange>
        </w:rPr>
      </w:pPr>
      <w:r w:rsidRPr="00F86CCE">
        <w:rPr>
          <w:rFonts w:ascii="Arial" w:hAnsi="Arial" w:cs="Arial"/>
          <w:bCs/>
          <w:noProof/>
          <w:lang w:val="en-US"/>
          <w:rPrChange w:id="342" w:author="Vinh Trần" w:date="2021-07-30T09:50:00Z">
            <w:rPr>
              <w:rFonts w:ascii="Arial" w:hAnsi="Arial" w:cs="Arial"/>
              <w:bCs/>
              <w:noProof/>
              <w:lang w:val="en-US"/>
            </w:rPr>
          </w:rPrChange>
        </w:rPr>
        <w:lastRenderedPageBreak/>
        <w:drawing>
          <wp:inline distT="0" distB="0" distL="0" distR="0" wp14:anchorId="4EEF3CB8" wp14:editId="4AF9353C">
            <wp:extent cx="2543415" cy="4489346"/>
            <wp:effectExtent l="0" t="0" r="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_10.png"/>
                    <pic:cNvPicPr/>
                  </pic:nvPicPr>
                  <pic:blipFill>
                    <a:blip r:embed="rId11">
                      <a:extLst>
                        <a:ext uri="{28A0092B-C50C-407E-A947-70E740481C1C}">
                          <a14:useLocalDpi xmlns:a14="http://schemas.microsoft.com/office/drawing/2010/main" val="0"/>
                        </a:ext>
                      </a:extLst>
                    </a:blip>
                    <a:stretch>
                      <a:fillRect/>
                    </a:stretch>
                  </pic:blipFill>
                  <pic:spPr>
                    <a:xfrm>
                      <a:off x="0" y="0"/>
                      <a:ext cx="2567564" cy="4531971"/>
                    </a:xfrm>
                    <a:prstGeom prst="rect">
                      <a:avLst/>
                    </a:prstGeom>
                  </pic:spPr>
                </pic:pic>
              </a:graphicData>
            </a:graphic>
          </wp:inline>
        </w:drawing>
      </w:r>
    </w:p>
    <w:p w14:paraId="368C3FD0" w14:textId="77777777" w:rsidR="00AF550B" w:rsidRPr="00F86CCE" w:rsidRDefault="00AF550B" w:rsidP="00AF550B">
      <w:pPr>
        <w:pStyle w:val="ListParagraph"/>
        <w:rPr>
          <w:rFonts w:ascii="Arial" w:hAnsi="Arial" w:cs="Arial"/>
          <w:bCs/>
          <w:lang w:val="en-US"/>
          <w:rPrChange w:id="343" w:author="Vinh Trần" w:date="2021-07-30T09:50:00Z">
            <w:rPr>
              <w:rFonts w:ascii="Arial" w:hAnsi="Arial" w:cs="Arial"/>
              <w:bCs/>
              <w:lang w:val="en-US"/>
            </w:rPr>
          </w:rPrChange>
        </w:rPr>
      </w:pPr>
    </w:p>
    <w:p w14:paraId="3D78D3B9" w14:textId="77777777" w:rsidR="00AF550B" w:rsidRPr="00F86CCE" w:rsidRDefault="00AF550B" w:rsidP="00AF550B">
      <w:pPr>
        <w:pStyle w:val="ListParagraph"/>
        <w:rPr>
          <w:rFonts w:ascii="Arial" w:hAnsi="Arial" w:cs="Arial"/>
          <w:bCs/>
          <w:lang w:val="en-US"/>
          <w:rPrChange w:id="344" w:author="Vinh Trần" w:date="2021-07-30T09:50:00Z">
            <w:rPr>
              <w:rFonts w:ascii="Arial" w:hAnsi="Arial" w:cs="Arial"/>
              <w:bCs/>
              <w:lang w:val="en-US"/>
            </w:rPr>
          </w:rPrChange>
        </w:rPr>
      </w:pPr>
    </w:p>
    <w:p w14:paraId="5F5F2CC8" w14:textId="77777777" w:rsidR="00AF550B" w:rsidRPr="00F86CCE" w:rsidRDefault="00AF550B" w:rsidP="00AF550B">
      <w:pPr>
        <w:pStyle w:val="ListParagraph"/>
        <w:rPr>
          <w:rFonts w:ascii="Arial" w:hAnsi="Arial" w:cs="Arial"/>
          <w:bCs/>
          <w:lang w:val="en-US"/>
          <w:rPrChange w:id="345" w:author="Vinh Trần" w:date="2021-07-30T09:50:00Z">
            <w:rPr>
              <w:rFonts w:ascii="Arial" w:hAnsi="Arial" w:cs="Arial"/>
              <w:bCs/>
              <w:lang w:val="en-US"/>
            </w:rPr>
          </w:rPrChange>
        </w:rPr>
      </w:pPr>
    </w:p>
    <w:p w14:paraId="6145E6EC" w14:textId="77777777" w:rsidR="00AF550B" w:rsidRPr="00F86CCE" w:rsidRDefault="00AF550B" w:rsidP="00AF550B">
      <w:pPr>
        <w:pStyle w:val="ListParagraph"/>
        <w:rPr>
          <w:rFonts w:ascii="Arial" w:hAnsi="Arial" w:cs="Arial"/>
          <w:bCs/>
          <w:lang w:val="en-US"/>
          <w:rPrChange w:id="346" w:author="Vinh Trần" w:date="2021-07-30T09:50:00Z">
            <w:rPr>
              <w:rFonts w:ascii="Arial" w:hAnsi="Arial" w:cs="Arial"/>
              <w:bCs/>
              <w:lang w:val="en-US"/>
            </w:rPr>
          </w:rPrChange>
        </w:rPr>
      </w:pPr>
      <w:r w:rsidRPr="00F86CCE">
        <w:rPr>
          <w:rFonts w:ascii="Arial" w:hAnsi="Arial" w:cs="Arial"/>
          <w:bCs/>
          <w:lang w:val="en-US"/>
          <w:rPrChange w:id="347" w:author="Vinh Trần" w:date="2021-07-30T09:50:00Z">
            <w:rPr>
              <w:rFonts w:ascii="Arial" w:hAnsi="Arial" w:cs="Arial"/>
              <w:bCs/>
              <w:lang w:val="en-US"/>
            </w:rPr>
          </w:rPrChange>
        </w:rPr>
        <w:t>In the Product List we can see photos of the products. sort by search bar and 4 main buttons that link to Details, Add to Cart, Compare and Wishlist pages.</w:t>
      </w:r>
    </w:p>
    <w:p w14:paraId="51B8C5A6" w14:textId="77777777" w:rsidR="00AF550B" w:rsidRPr="00F86CCE" w:rsidRDefault="00AF550B" w:rsidP="00AF550B">
      <w:pPr>
        <w:pStyle w:val="ListParagraph"/>
        <w:rPr>
          <w:rFonts w:ascii="Arial" w:hAnsi="Arial" w:cs="Arial"/>
          <w:bCs/>
          <w:lang w:val="en-US"/>
          <w:rPrChange w:id="348" w:author="Vinh Trần" w:date="2021-07-30T09:50:00Z">
            <w:rPr>
              <w:rFonts w:ascii="Arial" w:hAnsi="Arial" w:cs="Arial"/>
              <w:bCs/>
              <w:lang w:val="en-US"/>
            </w:rPr>
          </w:rPrChange>
        </w:rPr>
      </w:pPr>
    </w:p>
    <w:p w14:paraId="388349F2" w14:textId="77777777" w:rsidR="00AF550B" w:rsidRPr="00F86CCE" w:rsidRDefault="00AF550B" w:rsidP="00AF550B">
      <w:pPr>
        <w:pStyle w:val="ListParagraph"/>
        <w:rPr>
          <w:rFonts w:ascii="Arial" w:hAnsi="Arial" w:cs="Arial"/>
          <w:bCs/>
          <w:lang w:val="en-US"/>
          <w:rPrChange w:id="349" w:author="Vinh Trần" w:date="2021-07-30T09:50:00Z">
            <w:rPr>
              <w:rFonts w:ascii="Arial" w:hAnsi="Arial" w:cs="Arial"/>
              <w:bCs/>
              <w:lang w:val="en-US"/>
            </w:rPr>
          </w:rPrChange>
        </w:rPr>
      </w:pPr>
    </w:p>
    <w:p w14:paraId="1FB89E2F" w14:textId="77777777" w:rsidR="00AF550B" w:rsidRPr="00F86CCE" w:rsidRDefault="00AF550B" w:rsidP="00AF550B">
      <w:pPr>
        <w:pStyle w:val="ListParagraph"/>
        <w:rPr>
          <w:rFonts w:ascii="Arial" w:hAnsi="Arial" w:cs="Arial"/>
          <w:bCs/>
          <w:lang w:val="en-US"/>
          <w:rPrChange w:id="350" w:author="Vinh Trần" w:date="2021-07-30T09:50:00Z">
            <w:rPr>
              <w:rFonts w:ascii="Arial" w:hAnsi="Arial" w:cs="Arial"/>
              <w:bCs/>
              <w:lang w:val="en-US"/>
            </w:rPr>
          </w:rPrChange>
        </w:rPr>
      </w:pPr>
      <w:r w:rsidRPr="00F86CCE">
        <w:rPr>
          <w:rFonts w:ascii="Arial" w:hAnsi="Arial" w:cs="Arial"/>
          <w:bCs/>
          <w:noProof/>
          <w:lang w:val="en-US"/>
          <w:rPrChange w:id="351" w:author="Vinh Trần" w:date="2021-07-30T09:50:00Z">
            <w:rPr>
              <w:rFonts w:ascii="Arial" w:hAnsi="Arial" w:cs="Arial"/>
              <w:bCs/>
              <w:noProof/>
              <w:lang w:val="en-US"/>
            </w:rPr>
          </w:rPrChange>
        </w:rPr>
        <w:drawing>
          <wp:inline distT="0" distB="0" distL="0" distR="0" wp14:anchorId="557C2932" wp14:editId="17453A4F">
            <wp:extent cx="5730997" cy="3065929"/>
            <wp:effectExtent l="0" t="0" r="3175"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_11.png"/>
                    <pic:cNvPicPr/>
                  </pic:nvPicPr>
                  <pic:blipFill>
                    <a:blip r:embed="rId12">
                      <a:extLst>
                        <a:ext uri="{28A0092B-C50C-407E-A947-70E740481C1C}">
                          <a14:useLocalDpi xmlns:a14="http://schemas.microsoft.com/office/drawing/2010/main" val="0"/>
                        </a:ext>
                      </a:extLst>
                    </a:blip>
                    <a:stretch>
                      <a:fillRect/>
                    </a:stretch>
                  </pic:blipFill>
                  <pic:spPr>
                    <a:xfrm>
                      <a:off x="0" y="0"/>
                      <a:ext cx="5733455" cy="3067244"/>
                    </a:xfrm>
                    <a:prstGeom prst="rect">
                      <a:avLst/>
                    </a:prstGeom>
                  </pic:spPr>
                </pic:pic>
              </a:graphicData>
            </a:graphic>
          </wp:inline>
        </w:drawing>
      </w:r>
    </w:p>
    <w:p w14:paraId="08993FAD" w14:textId="77777777" w:rsidR="00AF550B" w:rsidRPr="00F86CCE" w:rsidRDefault="00AF550B" w:rsidP="00AF550B">
      <w:pPr>
        <w:pStyle w:val="ListParagraph"/>
        <w:rPr>
          <w:rFonts w:ascii="Arial" w:hAnsi="Arial" w:cs="Arial"/>
          <w:bCs/>
          <w:lang w:val="en-US"/>
          <w:rPrChange w:id="352" w:author="Vinh Trần" w:date="2021-07-30T09:50:00Z">
            <w:rPr>
              <w:rFonts w:ascii="Arial" w:hAnsi="Arial" w:cs="Arial"/>
              <w:bCs/>
              <w:lang w:val="en-US"/>
            </w:rPr>
          </w:rPrChange>
        </w:rPr>
      </w:pPr>
    </w:p>
    <w:p w14:paraId="7A2C9813" w14:textId="77777777" w:rsidR="00AF550B" w:rsidRPr="00F86CCE" w:rsidRDefault="00AF550B" w:rsidP="00AF550B">
      <w:pPr>
        <w:pStyle w:val="ListParagraph"/>
        <w:rPr>
          <w:rFonts w:ascii="Arial" w:hAnsi="Arial" w:cs="Arial"/>
          <w:b/>
          <w:bCs/>
          <w:sz w:val="26"/>
          <w:szCs w:val="26"/>
          <w:lang w:val="en-US"/>
          <w:rPrChange w:id="353" w:author="Vinh Trần" w:date="2021-07-30T09:50:00Z">
            <w:rPr>
              <w:rFonts w:cstheme="minorHAnsi"/>
              <w:b/>
              <w:bCs/>
              <w:sz w:val="26"/>
              <w:szCs w:val="26"/>
              <w:lang w:val="en-US"/>
            </w:rPr>
          </w:rPrChange>
        </w:rPr>
      </w:pPr>
      <w:r w:rsidRPr="00F86CCE">
        <w:rPr>
          <w:rFonts w:ascii="Arial" w:hAnsi="Arial" w:cs="Arial"/>
          <w:b/>
          <w:bCs/>
          <w:sz w:val="26"/>
          <w:szCs w:val="26"/>
          <w:lang w:val="en-US"/>
          <w:rPrChange w:id="354" w:author="Vinh Trần" w:date="2021-07-30T09:50:00Z">
            <w:rPr>
              <w:rFonts w:cstheme="minorHAnsi"/>
              <w:b/>
              <w:bCs/>
              <w:sz w:val="26"/>
              <w:szCs w:val="26"/>
              <w:lang w:val="en-US"/>
            </w:rPr>
          </w:rPrChange>
        </w:rPr>
        <w:t>Details page</w:t>
      </w:r>
    </w:p>
    <w:p w14:paraId="1BD31501" w14:textId="3384A09D" w:rsidR="00AF550B" w:rsidRPr="00F86CCE" w:rsidRDefault="00AF550B" w:rsidP="00AF550B">
      <w:pPr>
        <w:pStyle w:val="ListParagraph"/>
        <w:rPr>
          <w:rFonts w:ascii="Arial" w:hAnsi="Arial" w:cs="Arial"/>
          <w:bCs/>
          <w:lang w:val="en-US"/>
          <w:rPrChange w:id="355" w:author="Vinh Trần" w:date="2021-07-30T09:50:00Z">
            <w:rPr>
              <w:rFonts w:ascii="Arial" w:hAnsi="Arial" w:cs="Arial"/>
              <w:bCs/>
              <w:lang w:val="en-US"/>
            </w:rPr>
          </w:rPrChange>
        </w:rPr>
      </w:pPr>
      <w:r w:rsidRPr="00F86CCE">
        <w:rPr>
          <w:rFonts w:ascii="Arial" w:hAnsi="Arial" w:cs="Arial"/>
          <w:bCs/>
          <w:lang w:val="en-US"/>
          <w:rPrChange w:id="356" w:author="Vinh Trần" w:date="2021-07-30T09:50:00Z">
            <w:rPr>
              <w:rFonts w:ascii="Arial" w:hAnsi="Arial" w:cs="Arial"/>
              <w:bCs/>
              <w:lang w:val="en-US"/>
            </w:rPr>
          </w:rPrChange>
        </w:rPr>
        <w:t>When we click on the detai</w:t>
      </w:r>
      <w:ins w:id="357" w:author="acer" w:date="2021-07-27T19:35:00Z">
        <w:r w:rsidR="00AB4B0B" w:rsidRPr="00F86CCE">
          <w:rPr>
            <w:rFonts w:ascii="Arial" w:hAnsi="Arial" w:cs="Arial"/>
            <w:bCs/>
            <w:lang w:val="en-US"/>
            <w:rPrChange w:id="358" w:author="Vinh Trần" w:date="2021-07-30T09:50:00Z">
              <w:rPr>
                <w:rFonts w:ascii="Arial" w:hAnsi="Arial" w:cs="Arial"/>
                <w:bCs/>
                <w:lang w:val="en-US"/>
              </w:rPr>
            </w:rPrChange>
          </w:rPr>
          <w:t>l</w:t>
        </w:r>
      </w:ins>
      <w:r w:rsidRPr="00F86CCE">
        <w:rPr>
          <w:rFonts w:ascii="Arial" w:hAnsi="Arial" w:cs="Arial"/>
          <w:bCs/>
          <w:lang w:val="en-US"/>
          <w:rPrChange w:id="359" w:author="Vinh Trần" w:date="2021-07-30T09:50:00Z">
            <w:rPr>
              <w:rFonts w:ascii="Arial" w:hAnsi="Arial" w:cs="Arial"/>
              <w:bCs/>
              <w:lang w:val="en-US"/>
            </w:rPr>
          </w:rPrChange>
        </w:rPr>
        <w:t xml:space="preserve"> button (eye icon) we are taken to the detail product page with product details, price, details, purchase quantity and add to cart button.</w:t>
      </w:r>
    </w:p>
    <w:p w14:paraId="0BD983D5" w14:textId="77777777" w:rsidR="00AF550B" w:rsidRPr="00F86CCE" w:rsidRDefault="00AF550B" w:rsidP="00AF550B">
      <w:pPr>
        <w:pStyle w:val="ListParagraph"/>
        <w:rPr>
          <w:rFonts w:ascii="Arial" w:hAnsi="Arial" w:cs="Arial"/>
          <w:bCs/>
          <w:lang w:val="en-US"/>
          <w:rPrChange w:id="360" w:author="Vinh Trần" w:date="2021-07-30T09:50:00Z">
            <w:rPr>
              <w:rFonts w:ascii="Arial" w:hAnsi="Arial" w:cs="Arial"/>
              <w:bCs/>
              <w:lang w:val="en-US"/>
            </w:rPr>
          </w:rPrChange>
        </w:rPr>
      </w:pPr>
    </w:p>
    <w:p w14:paraId="32A34C42" w14:textId="77777777" w:rsidR="00AF550B" w:rsidRPr="00F86CCE" w:rsidRDefault="00AF550B" w:rsidP="00AF550B">
      <w:pPr>
        <w:pStyle w:val="ListParagraph"/>
        <w:rPr>
          <w:rFonts w:ascii="Arial" w:hAnsi="Arial" w:cs="Arial"/>
          <w:bCs/>
          <w:lang w:val="en-US"/>
          <w:rPrChange w:id="361" w:author="Vinh Trần" w:date="2021-07-30T09:50:00Z">
            <w:rPr>
              <w:rFonts w:ascii="Arial" w:hAnsi="Arial" w:cs="Arial"/>
              <w:bCs/>
              <w:lang w:val="en-US"/>
            </w:rPr>
          </w:rPrChange>
        </w:rPr>
      </w:pPr>
    </w:p>
    <w:p w14:paraId="3DB15D90" w14:textId="77777777" w:rsidR="00AF550B" w:rsidRPr="00F86CCE" w:rsidRDefault="00AF550B" w:rsidP="00AF550B">
      <w:pPr>
        <w:pStyle w:val="ListParagraph"/>
        <w:rPr>
          <w:rFonts w:ascii="Arial" w:hAnsi="Arial" w:cs="Arial"/>
          <w:bCs/>
          <w:lang w:val="en-US"/>
          <w:rPrChange w:id="362" w:author="Vinh Trần" w:date="2021-07-30T09:50:00Z">
            <w:rPr>
              <w:rFonts w:ascii="Arial" w:hAnsi="Arial" w:cs="Arial"/>
              <w:bCs/>
              <w:lang w:val="en-US"/>
            </w:rPr>
          </w:rPrChange>
        </w:rPr>
      </w:pPr>
      <w:r w:rsidRPr="00F86CCE">
        <w:rPr>
          <w:rFonts w:ascii="Arial" w:hAnsi="Arial" w:cs="Arial"/>
          <w:bCs/>
          <w:noProof/>
          <w:lang w:val="en-US"/>
          <w:rPrChange w:id="363" w:author="Vinh Trần" w:date="2021-07-30T09:50:00Z">
            <w:rPr>
              <w:rFonts w:ascii="Arial" w:hAnsi="Arial" w:cs="Arial"/>
              <w:bCs/>
              <w:noProof/>
              <w:lang w:val="en-US"/>
            </w:rPr>
          </w:rPrChange>
        </w:rPr>
        <w:drawing>
          <wp:inline distT="0" distB="0" distL="0" distR="0" wp14:anchorId="55DAA5B1" wp14:editId="40134B98">
            <wp:extent cx="5729441" cy="3342554"/>
            <wp:effectExtent l="0" t="0" r="508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_12.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64227" cy="3362848"/>
                    </a:xfrm>
                    <a:prstGeom prst="rect">
                      <a:avLst/>
                    </a:prstGeom>
                  </pic:spPr>
                </pic:pic>
              </a:graphicData>
            </a:graphic>
          </wp:inline>
        </w:drawing>
      </w:r>
    </w:p>
    <w:p w14:paraId="585F3221" w14:textId="77777777" w:rsidR="00AF550B" w:rsidRPr="00F86CCE" w:rsidRDefault="00AF550B" w:rsidP="00AF550B">
      <w:pPr>
        <w:pStyle w:val="ListParagraph"/>
        <w:rPr>
          <w:rFonts w:ascii="Arial" w:hAnsi="Arial" w:cs="Arial"/>
          <w:bCs/>
          <w:lang w:val="en-US"/>
          <w:rPrChange w:id="364" w:author="Vinh Trần" w:date="2021-07-30T09:50:00Z">
            <w:rPr>
              <w:rFonts w:ascii="Arial" w:hAnsi="Arial" w:cs="Arial"/>
              <w:bCs/>
              <w:lang w:val="en-US"/>
            </w:rPr>
          </w:rPrChange>
        </w:rPr>
      </w:pPr>
    </w:p>
    <w:p w14:paraId="57130D81" w14:textId="77777777" w:rsidR="00AF550B" w:rsidRPr="00F86CCE" w:rsidRDefault="00AF550B" w:rsidP="00AF550B">
      <w:pPr>
        <w:pStyle w:val="ListParagraph"/>
        <w:rPr>
          <w:rFonts w:ascii="Arial" w:hAnsi="Arial" w:cs="Arial"/>
          <w:bCs/>
          <w:lang w:val="en-US"/>
          <w:rPrChange w:id="365" w:author="Vinh Trần" w:date="2021-07-30T09:50:00Z">
            <w:rPr>
              <w:rFonts w:ascii="Arial" w:hAnsi="Arial" w:cs="Arial"/>
              <w:bCs/>
              <w:lang w:val="en-US"/>
            </w:rPr>
          </w:rPrChange>
        </w:rPr>
      </w:pPr>
    </w:p>
    <w:p w14:paraId="10F9EED3" w14:textId="77777777" w:rsidR="00AF550B" w:rsidRPr="00F86CCE" w:rsidRDefault="00AF550B" w:rsidP="00AF550B">
      <w:pPr>
        <w:pStyle w:val="ListParagraph"/>
        <w:rPr>
          <w:rFonts w:ascii="Arial" w:hAnsi="Arial" w:cs="Arial"/>
          <w:bCs/>
          <w:lang w:val="en-US"/>
          <w:rPrChange w:id="366" w:author="Vinh Trần" w:date="2021-07-30T09:50:00Z">
            <w:rPr>
              <w:rFonts w:ascii="Arial" w:hAnsi="Arial" w:cs="Arial"/>
              <w:bCs/>
              <w:lang w:val="en-US"/>
            </w:rPr>
          </w:rPrChange>
        </w:rPr>
      </w:pPr>
    </w:p>
    <w:p w14:paraId="5F4BC9C6" w14:textId="77777777" w:rsidR="00AF550B" w:rsidRPr="00F86CCE" w:rsidRDefault="00AF550B" w:rsidP="00AF550B">
      <w:pPr>
        <w:rPr>
          <w:rFonts w:ascii="Arial" w:hAnsi="Arial" w:cs="Arial"/>
          <w:bCs/>
          <w:lang w:val="en-US"/>
          <w:rPrChange w:id="367" w:author="Vinh Trần" w:date="2021-07-30T09:50:00Z">
            <w:rPr>
              <w:rFonts w:ascii="Arial" w:hAnsi="Arial" w:cs="Arial"/>
              <w:bCs/>
              <w:lang w:val="en-US"/>
            </w:rPr>
          </w:rPrChange>
        </w:rPr>
      </w:pPr>
    </w:p>
    <w:p w14:paraId="7988A8D0" w14:textId="77777777" w:rsidR="00AF550B" w:rsidRPr="00F86CCE" w:rsidRDefault="00AF550B" w:rsidP="00AF550B">
      <w:pPr>
        <w:pStyle w:val="ListParagraph"/>
        <w:rPr>
          <w:rFonts w:ascii="Arial" w:hAnsi="Arial" w:cs="Arial"/>
          <w:bCs/>
          <w:lang w:val="en-US"/>
          <w:rPrChange w:id="368" w:author="Vinh Trần" w:date="2021-07-30T09:50:00Z">
            <w:rPr>
              <w:rFonts w:ascii="Arial" w:hAnsi="Arial" w:cs="Arial"/>
              <w:bCs/>
              <w:lang w:val="en-US"/>
            </w:rPr>
          </w:rPrChange>
        </w:rPr>
      </w:pPr>
    </w:p>
    <w:p w14:paraId="0AC12562" w14:textId="77777777" w:rsidR="00AF550B" w:rsidRPr="00F86CCE" w:rsidRDefault="00AF550B" w:rsidP="00AF550B">
      <w:pPr>
        <w:pStyle w:val="ListParagraph"/>
        <w:rPr>
          <w:rFonts w:ascii="Arial" w:hAnsi="Arial" w:cs="Arial"/>
          <w:bCs/>
          <w:lang w:val="en-US"/>
          <w:rPrChange w:id="369" w:author="Vinh Trần" w:date="2021-07-30T09:50:00Z">
            <w:rPr>
              <w:rFonts w:ascii="Arial" w:hAnsi="Arial" w:cs="Arial"/>
              <w:bCs/>
              <w:lang w:val="en-US"/>
            </w:rPr>
          </w:rPrChange>
        </w:rPr>
      </w:pPr>
    </w:p>
    <w:p w14:paraId="2EC3D0C8" w14:textId="77777777" w:rsidR="00AF550B" w:rsidRPr="00F86CCE" w:rsidRDefault="00AF550B" w:rsidP="00AF550B">
      <w:pPr>
        <w:pStyle w:val="ListParagraph"/>
        <w:rPr>
          <w:rFonts w:ascii="Arial" w:hAnsi="Arial" w:cs="Arial"/>
          <w:bCs/>
          <w:lang w:val="en-US"/>
          <w:rPrChange w:id="370" w:author="Vinh Trần" w:date="2021-07-30T09:50:00Z">
            <w:rPr>
              <w:rFonts w:ascii="Arial" w:hAnsi="Arial" w:cs="Arial"/>
              <w:bCs/>
              <w:lang w:val="en-US"/>
            </w:rPr>
          </w:rPrChange>
        </w:rPr>
      </w:pPr>
    </w:p>
    <w:p w14:paraId="292D5AA1" w14:textId="77777777" w:rsidR="00AF550B" w:rsidRPr="00F86CCE" w:rsidRDefault="00AF550B" w:rsidP="00AF550B">
      <w:pPr>
        <w:pStyle w:val="ListParagraph"/>
        <w:rPr>
          <w:rFonts w:ascii="Arial" w:hAnsi="Arial" w:cs="Arial"/>
          <w:bCs/>
          <w:lang w:val="en-US"/>
          <w:rPrChange w:id="371" w:author="Vinh Trần" w:date="2021-07-30T09:50:00Z">
            <w:rPr>
              <w:rFonts w:ascii="Arial" w:hAnsi="Arial" w:cs="Arial"/>
              <w:bCs/>
              <w:lang w:val="en-US"/>
            </w:rPr>
          </w:rPrChange>
        </w:rPr>
      </w:pPr>
    </w:p>
    <w:p w14:paraId="4BFAA163" w14:textId="71545F20" w:rsidR="00AF550B" w:rsidRPr="00F86CCE" w:rsidRDefault="00AF550B" w:rsidP="00AF550B">
      <w:pPr>
        <w:pStyle w:val="ListParagraph"/>
        <w:rPr>
          <w:rFonts w:ascii="Arial" w:hAnsi="Arial" w:cs="Arial"/>
          <w:bCs/>
          <w:lang w:val="en-US"/>
          <w:rPrChange w:id="372" w:author="Vinh Trần" w:date="2021-07-30T09:50:00Z">
            <w:rPr>
              <w:rFonts w:ascii="Arial" w:hAnsi="Arial" w:cs="Arial"/>
              <w:bCs/>
              <w:lang w:val="en-US"/>
            </w:rPr>
          </w:rPrChange>
        </w:rPr>
      </w:pPr>
      <w:proofErr w:type="gramStart"/>
      <w:r w:rsidRPr="00F86CCE">
        <w:rPr>
          <w:rFonts w:ascii="Arial" w:hAnsi="Arial" w:cs="Arial"/>
          <w:bCs/>
          <w:lang w:val="en-US"/>
          <w:rPrChange w:id="373" w:author="Vinh Trần" w:date="2021-07-30T09:50:00Z">
            <w:rPr>
              <w:rFonts w:ascii="Arial" w:hAnsi="Arial" w:cs="Arial"/>
              <w:bCs/>
              <w:lang w:val="en-US"/>
            </w:rPr>
          </w:rPrChange>
        </w:rPr>
        <w:t>Also</w:t>
      </w:r>
      <w:proofErr w:type="gramEnd"/>
      <w:r w:rsidRPr="00F86CCE">
        <w:rPr>
          <w:rFonts w:ascii="Arial" w:hAnsi="Arial" w:cs="Arial"/>
          <w:bCs/>
          <w:lang w:val="en-US"/>
          <w:rPrChange w:id="374" w:author="Vinh Trần" w:date="2021-07-30T09:50:00Z">
            <w:rPr>
              <w:rFonts w:ascii="Arial" w:hAnsi="Arial" w:cs="Arial"/>
              <w:bCs/>
              <w:lang w:val="en-US"/>
            </w:rPr>
          </w:rPrChange>
        </w:rPr>
        <w:t xml:space="preserve"> in the detail product section we can see De</w:t>
      </w:r>
      <w:ins w:id="375" w:author="acer" w:date="2021-07-27T19:56:00Z">
        <w:r w:rsidR="00C87448" w:rsidRPr="00F86CCE">
          <w:rPr>
            <w:rFonts w:ascii="Arial" w:hAnsi="Arial" w:cs="Arial"/>
            <w:bCs/>
            <w:lang w:val="en-US"/>
            <w:rPrChange w:id="376" w:author="Vinh Trần" w:date="2021-07-30T09:50:00Z">
              <w:rPr>
                <w:rFonts w:ascii="Arial" w:hAnsi="Arial" w:cs="Arial"/>
                <w:bCs/>
                <w:lang w:val="en-US"/>
              </w:rPr>
            </w:rPrChange>
          </w:rPr>
          <w:t>s</w:t>
        </w:r>
      </w:ins>
      <w:r w:rsidRPr="00F86CCE">
        <w:rPr>
          <w:rFonts w:ascii="Arial" w:hAnsi="Arial" w:cs="Arial"/>
          <w:bCs/>
          <w:lang w:val="en-US"/>
          <w:rPrChange w:id="377" w:author="Vinh Trần" w:date="2021-07-30T09:50:00Z">
            <w:rPr>
              <w:rFonts w:ascii="Arial" w:hAnsi="Arial" w:cs="Arial"/>
              <w:bCs/>
              <w:lang w:val="en-US"/>
            </w:rPr>
          </w:rPrChange>
        </w:rPr>
        <w:t>cription, product review and Download De</w:t>
      </w:r>
      <w:ins w:id="378" w:author="acer" w:date="2021-07-27T19:56:00Z">
        <w:r w:rsidR="00C87448" w:rsidRPr="00F86CCE">
          <w:rPr>
            <w:rFonts w:ascii="Arial" w:hAnsi="Arial" w:cs="Arial"/>
            <w:bCs/>
            <w:lang w:val="en-US"/>
            <w:rPrChange w:id="379" w:author="Vinh Trần" w:date="2021-07-30T09:50:00Z">
              <w:rPr>
                <w:rFonts w:ascii="Arial" w:hAnsi="Arial" w:cs="Arial"/>
                <w:bCs/>
                <w:lang w:val="en-US"/>
              </w:rPr>
            </w:rPrChange>
          </w:rPr>
          <w:t>s</w:t>
        </w:r>
      </w:ins>
      <w:r w:rsidRPr="00F86CCE">
        <w:rPr>
          <w:rFonts w:ascii="Arial" w:hAnsi="Arial" w:cs="Arial"/>
          <w:bCs/>
          <w:lang w:val="en-US"/>
          <w:rPrChange w:id="380" w:author="Vinh Trần" w:date="2021-07-30T09:50:00Z">
            <w:rPr>
              <w:rFonts w:ascii="Arial" w:hAnsi="Arial" w:cs="Arial"/>
              <w:bCs/>
              <w:lang w:val="en-US"/>
            </w:rPr>
          </w:rPrChange>
        </w:rPr>
        <w:t>cription to see more product details.</w:t>
      </w:r>
    </w:p>
    <w:p w14:paraId="690E3711" w14:textId="77777777" w:rsidR="00AF550B" w:rsidRPr="00F86CCE" w:rsidRDefault="00AF550B" w:rsidP="00AF550B">
      <w:pPr>
        <w:pStyle w:val="ListParagraph"/>
        <w:rPr>
          <w:rFonts w:ascii="Arial" w:hAnsi="Arial" w:cs="Arial"/>
          <w:bCs/>
          <w:lang w:val="en-US"/>
          <w:rPrChange w:id="381" w:author="Vinh Trần" w:date="2021-07-30T09:50:00Z">
            <w:rPr>
              <w:rFonts w:ascii="Arial" w:hAnsi="Arial" w:cs="Arial"/>
              <w:bCs/>
              <w:lang w:val="en-US"/>
            </w:rPr>
          </w:rPrChange>
        </w:rPr>
      </w:pPr>
      <w:r w:rsidRPr="00F86CCE">
        <w:rPr>
          <w:rFonts w:ascii="Arial" w:hAnsi="Arial" w:cs="Arial"/>
          <w:bCs/>
          <w:noProof/>
          <w:lang w:val="en-US"/>
          <w:rPrChange w:id="382" w:author="Vinh Trần" w:date="2021-07-30T09:50:00Z">
            <w:rPr>
              <w:rFonts w:ascii="Arial" w:hAnsi="Arial" w:cs="Arial"/>
              <w:bCs/>
              <w:noProof/>
              <w:lang w:val="en-US"/>
            </w:rPr>
          </w:rPrChange>
        </w:rPr>
        <w:lastRenderedPageBreak/>
        <w:drawing>
          <wp:inline distT="0" distB="0" distL="0" distR="0" wp14:anchorId="3F47ED52" wp14:editId="45683A3B">
            <wp:extent cx="5731510" cy="277685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_13.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2776855"/>
                    </a:xfrm>
                    <a:prstGeom prst="rect">
                      <a:avLst/>
                    </a:prstGeom>
                  </pic:spPr>
                </pic:pic>
              </a:graphicData>
            </a:graphic>
          </wp:inline>
        </w:drawing>
      </w:r>
    </w:p>
    <w:p w14:paraId="61637ACA" w14:textId="77777777" w:rsidR="00AF550B" w:rsidRPr="00F86CCE" w:rsidRDefault="00AF550B" w:rsidP="00AF550B">
      <w:pPr>
        <w:pStyle w:val="ListParagraph"/>
        <w:rPr>
          <w:rFonts w:ascii="Arial" w:hAnsi="Arial" w:cs="Arial"/>
          <w:bCs/>
          <w:lang w:val="en-US"/>
          <w:rPrChange w:id="383" w:author="Vinh Trần" w:date="2021-07-30T09:50:00Z">
            <w:rPr>
              <w:rFonts w:ascii="Arial" w:hAnsi="Arial" w:cs="Arial"/>
              <w:bCs/>
              <w:lang w:val="en-US"/>
            </w:rPr>
          </w:rPrChange>
        </w:rPr>
      </w:pPr>
    </w:p>
    <w:p w14:paraId="406A7BA3" w14:textId="77777777" w:rsidR="00AF550B" w:rsidRPr="00F86CCE" w:rsidRDefault="00AF550B" w:rsidP="00AF550B">
      <w:pPr>
        <w:pStyle w:val="ListParagraph"/>
        <w:rPr>
          <w:rFonts w:ascii="Arial" w:hAnsi="Arial" w:cs="Arial"/>
          <w:bCs/>
          <w:lang w:val="en-US"/>
          <w:rPrChange w:id="384" w:author="Vinh Trần" w:date="2021-07-30T09:50:00Z">
            <w:rPr>
              <w:rFonts w:ascii="Arial" w:hAnsi="Arial" w:cs="Arial"/>
              <w:bCs/>
              <w:lang w:val="en-US"/>
            </w:rPr>
          </w:rPrChange>
        </w:rPr>
      </w:pPr>
    </w:p>
    <w:p w14:paraId="5015F767" w14:textId="77777777" w:rsidR="00AF550B" w:rsidRPr="00F86CCE" w:rsidRDefault="00AF550B" w:rsidP="00AF550B">
      <w:pPr>
        <w:pStyle w:val="ListParagraph"/>
        <w:rPr>
          <w:rFonts w:ascii="Arial" w:hAnsi="Arial" w:cs="Arial"/>
          <w:b/>
          <w:bCs/>
          <w:sz w:val="26"/>
          <w:szCs w:val="26"/>
          <w:lang w:val="en-US"/>
          <w:rPrChange w:id="385" w:author="Vinh Trần" w:date="2021-07-30T09:50:00Z">
            <w:rPr>
              <w:rFonts w:cstheme="minorHAnsi"/>
              <w:b/>
              <w:bCs/>
              <w:sz w:val="26"/>
              <w:szCs w:val="26"/>
              <w:lang w:val="en-US"/>
            </w:rPr>
          </w:rPrChange>
        </w:rPr>
      </w:pPr>
      <w:r w:rsidRPr="00F86CCE">
        <w:rPr>
          <w:rFonts w:ascii="Arial" w:hAnsi="Arial" w:cs="Arial"/>
          <w:b/>
          <w:bCs/>
          <w:sz w:val="26"/>
          <w:szCs w:val="26"/>
          <w:lang w:val="en-US"/>
          <w:rPrChange w:id="386" w:author="Vinh Trần" w:date="2021-07-30T09:50:00Z">
            <w:rPr>
              <w:rFonts w:cstheme="minorHAnsi"/>
              <w:b/>
              <w:bCs/>
              <w:sz w:val="26"/>
              <w:szCs w:val="26"/>
              <w:lang w:val="en-US"/>
            </w:rPr>
          </w:rPrChange>
        </w:rPr>
        <w:t>Cart</w:t>
      </w:r>
    </w:p>
    <w:p w14:paraId="75C1066D" w14:textId="77777777" w:rsidR="00AF550B" w:rsidRPr="00F86CCE" w:rsidRDefault="00AF550B" w:rsidP="00AF550B">
      <w:pPr>
        <w:pStyle w:val="ListParagraph"/>
        <w:rPr>
          <w:rFonts w:ascii="Arial" w:hAnsi="Arial" w:cs="Arial"/>
          <w:bCs/>
          <w:lang w:val="en-US"/>
          <w:rPrChange w:id="387" w:author="Vinh Trần" w:date="2021-07-30T09:50:00Z">
            <w:rPr>
              <w:rFonts w:ascii="Arial" w:hAnsi="Arial" w:cs="Arial"/>
              <w:bCs/>
              <w:lang w:val="en-US"/>
            </w:rPr>
          </w:rPrChange>
        </w:rPr>
      </w:pPr>
      <w:r w:rsidRPr="00F86CCE">
        <w:rPr>
          <w:rFonts w:ascii="Arial" w:hAnsi="Arial" w:cs="Arial"/>
          <w:bCs/>
          <w:lang w:val="en-US"/>
          <w:rPrChange w:id="388" w:author="Vinh Trần" w:date="2021-07-30T09:50:00Z">
            <w:rPr>
              <w:rFonts w:ascii="Arial" w:hAnsi="Arial" w:cs="Arial"/>
              <w:bCs/>
              <w:lang w:val="en-US"/>
            </w:rPr>
          </w:rPrChange>
        </w:rPr>
        <w:t xml:space="preserve">After clicking on the cart (Shop icon) we are taken to the Cart page where the product we have selected is displayed and we can edit the quantity we buy and apply the discount coupon. </w:t>
      </w:r>
    </w:p>
    <w:p w14:paraId="092085E7" w14:textId="77777777" w:rsidR="00AF550B" w:rsidRPr="00F86CCE" w:rsidRDefault="00AF550B" w:rsidP="00AF550B">
      <w:pPr>
        <w:pStyle w:val="ListParagraph"/>
        <w:rPr>
          <w:rFonts w:ascii="Arial" w:hAnsi="Arial" w:cs="Arial"/>
          <w:bCs/>
          <w:lang w:val="en-US"/>
          <w:rPrChange w:id="389" w:author="Vinh Trần" w:date="2021-07-30T09:50:00Z">
            <w:rPr>
              <w:rFonts w:ascii="Arial" w:hAnsi="Arial" w:cs="Arial"/>
              <w:bCs/>
              <w:lang w:val="en-US"/>
            </w:rPr>
          </w:rPrChange>
        </w:rPr>
      </w:pPr>
    </w:p>
    <w:p w14:paraId="3FBD9D99" w14:textId="77777777" w:rsidR="00AF550B" w:rsidRPr="00F86CCE" w:rsidRDefault="00AF550B" w:rsidP="00AF550B">
      <w:pPr>
        <w:pStyle w:val="ListParagraph"/>
        <w:rPr>
          <w:rFonts w:ascii="Arial" w:hAnsi="Arial" w:cs="Arial"/>
          <w:bCs/>
          <w:lang w:val="en-US"/>
          <w:rPrChange w:id="390" w:author="Vinh Trần" w:date="2021-07-30T09:50:00Z">
            <w:rPr>
              <w:rFonts w:ascii="Arial" w:hAnsi="Arial" w:cs="Arial"/>
              <w:bCs/>
              <w:lang w:val="en-US"/>
            </w:rPr>
          </w:rPrChange>
        </w:rPr>
      </w:pPr>
    </w:p>
    <w:p w14:paraId="6853D6A3" w14:textId="77777777" w:rsidR="00AF550B" w:rsidRPr="00F86CCE" w:rsidRDefault="00AF550B" w:rsidP="00AF550B">
      <w:pPr>
        <w:pStyle w:val="ListParagraph"/>
        <w:rPr>
          <w:rFonts w:ascii="Arial" w:hAnsi="Arial" w:cs="Arial"/>
          <w:bCs/>
          <w:lang w:val="en-US"/>
          <w:rPrChange w:id="391" w:author="Vinh Trần" w:date="2021-07-30T09:50:00Z">
            <w:rPr>
              <w:rFonts w:ascii="Arial" w:hAnsi="Arial" w:cs="Arial"/>
              <w:bCs/>
              <w:lang w:val="en-US"/>
            </w:rPr>
          </w:rPrChange>
        </w:rPr>
      </w:pPr>
      <w:r w:rsidRPr="00F86CCE">
        <w:rPr>
          <w:rFonts w:ascii="Arial" w:hAnsi="Arial" w:cs="Arial"/>
          <w:bCs/>
          <w:noProof/>
          <w:lang w:val="en-US"/>
          <w:rPrChange w:id="392" w:author="Vinh Trần" w:date="2021-07-30T09:50:00Z">
            <w:rPr>
              <w:rFonts w:ascii="Arial" w:hAnsi="Arial" w:cs="Arial"/>
              <w:bCs/>
              <w:noProof/>
              <w:lang w:val="en-US"/>
            </w:rPr>
          </w:rPrChange>
        </w:rPr>
        <w:drawing>
          <wp:inline distT="0" distB="0" distL="0" distR="0" wp14:anchorId="4A8EC24C" wp14:editId="61C0C7C8">
            <wp:extent cx="5731510" cy="286614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_14.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8738" cy="2869759"/>
                    </a:xfrm>
                    <a:prstGeom prst="rect">
                      <a:avLst/>
                    </a:prstGeom>
                  </pic:spPr>
                </pic:pic>
              </a:graphicData>
            </a:graphic>
          </wp:inline>
        </w:drawing>
      </w:r>
    </w:p>
    <w:p w14:paraId="735E262B" w14:textId="77777777" w:rsidR="00AF550B" w:rsidRPr="00F86CCE" w:rsidRDefault="00AF550B" w:rsidP="00AF550B">
      <w:pPr>
        <w:pStyle w:val="ListParagraph"/>
        <w:rPr>
          <w:rFonts w:ascii="Arial" w:hAnsi="Arial" w:cs="Arial"/>
          <w:bCs/>
          <w:lang w:val="en-US"/>
          <w:rPrChange w:id="393" w:author="Vinh Trần" w:date="2021-07-30T09:50:00Z">
            <w:rPr>
              <w:rFonts w:ascii="Arial" w:hAnsi="Arial" w:cs="Arial"/>
              <w:bCs/>
              <w:lang w:val="en-US"/>
            </w:rPr>
          </w:rPrChange>
        </w:rPr>
      </w:pPr>
    </w:p>
    <w:p w14:paraId="7DEB4298" w14:textId="77777777" w:rsidR="00AF550B" w:rsidRPr="00F86CCE" w:rsidRDefault="00AF550B" w:rsidP="00AF550B">
      <w:pPr>
        <w:pStyle w:val="ListParagraph"/>
        <w:rPr>
          <w:rFonts w:ascii="Arial" w:hAnsi="Arial" w:cs="Arial"/>
          <w:bCs/>
          <w:lang w:val="en-US"/>
          <w:rPrChange w:id="394" w:author="Vinh Trần" w:date="2021-07-30T09:50:00Z">
            <w:rPr>
              <w:rFonts w:ascii="Arial" w:hAnsi="Arial" w:cs="Arial"/>
              <w:bCs/>
              <w:lang w:val="en-US"/>
            </w:rPr>
          </w:rPrChange>
        </w:rPr>
      </w:pPr>
    </w:p>
    <w:p w14:paraId="4566AE8A" w14:textId="77777777" w:rsidR="00AF550B" w:rsidRPr="00F86CCE" w:rsidRDefault="00AF550B" w:rsidP="00AF550B">
      <w:pPr>
        <w:pStyle w:val="ListParagraph"/>
        <w:rPr>
          <w:rFonts w:ascii="Arial" w:hAnsi="Arial" w:cs="Arial"/>
          <w:bCs/>
          <w:lang w:val="en-US"/>
          <w:rPrChange w:id="395" w:author="Vinh Trần" w:date="2021-07-30T09:50:00Z">
            <w:rPr>
              <w:rFonts w:ascii="Arial" w:hAnsi="Arial" w:cs="Arial"/>
              <w:bCs/>
              <w:lang w:val="en-US"/>
            </w:rPr>
          </w:rPrChange>
        </w:rPr>
      </w:pPr>
    </w:p>
    <w:p w14:paraId="0F42BE93" w14:textId="77777777" w:rsidR="00AF550B" w:rsidRPr="00F86CCE" w:rsidRDefault="00AF550B" w:rsidP="00AF550B">
      <w:pPr>
        <w:pStyle w:val="ListParagraph"/>
        <w:rPr>
          <w:rFonts w:ascii="Arial" w:hAnsi="Arial" w:cs="Arial"/>
          <w:bCs/>
          <w:lang w:val="en-US"/>
          <w:rPrChange w:id="396" w:author="Vinh Trần" w:date="2021-07-30T09:50:00Z">
            <w:rPr>
              <w:rFonts w:ascii="Arial" w:hAnsi="Arial" w:cs="Arial"/>
              <w:bCs/>
              <w:lang w:val="en-US"/>
            </w:rPr>
          </w:rPrChange>
        </w:rPr>
      </w:pPr>
      <w:r w:rsidRPr="00F86CCE">
        <w:rPr>
          <w:rFonts w:ascii="Arial" w:hAnsi="Arial" w:cs="Arial"/>
          <w:bCs/>
          <w:lang w:val="en-US"/>
          <w:rPrChange w:id="397" w:author="Vinh Trần" w:date="2021-07-30T09:50:00Z">
            <w:rPr>
              <w:rFonts w:ascii="Arial" w:hAnsi="Arial" w:cs="Arial"/>
              <w:bCs/>
              <w:lang w:val="en-US"/>
            </w:rPr>
          </w:rPrChange>
        </w:rPr>
        <w:t>Besides, the Cart also suggests us more good products that can be purchased and the price list including SHIP FEE.</w:t>
      </w:r>
    </w:p>
    <w:p w14:paraId="0E95CA19" w14:textId="77777777" w:rsidR="00AF550B" w:rsidRPr="00F86CCE" w:rsidRDefault="00AF550B" w:rsidP="00AF550B">
      <w:pPr>
        <w:pStyle w:val="ListParagraph"/>
        <w:rPr>
          <w:rFonts w:ascii="Arial" w:hAnsi="Arial" w:cs="Arial"/>
          <w:bCs/>
          <w:lang w:val="en-US"/>
          <w:rPrChange w:id="398" w:author="Vinh Trần" w:date="2021-07-30T09:50:00Z">
            <w:rPr>
              <w:rFonts w:ascii="Arial" w:hAnsi="Arial" w:cs="Arial"/>
              <w:bCs/>
              <w:lang w:val="en-US"/>
            </w:rPr>
          </w:rPrChange>
        </w:rPr>
      </w:pPr>
    </w:p>
    <w:p w14:paraId="2376D981" w14:textId="77777777" w:rsidR="00AF550B" w:rsidRPr="00F86CCE" w:rsidRDefault="00AF550B" w:rsidP="00AF550B">
      <w:pPr>
        <w:pStyle w:val="ListParagraph"/>
        <w:rPr>
          <w:rFonts w:ascii="Arial" w:hAnsi="Arial" w:cs="Arial"/>
          <w:bCs/>
          <w:lang w:val="en-US"/>
          <w:rPrChange w:id="399" w:author="Vinh Trần" w:date="2021-07-30T09:50:00Z">
            <w:rPr>
              <w:rFonts w:ascii="Arial" w:hAnsi="Arial" w:cs="Arial"/>
              <w:bCs/>
              <w:lang w:val="en-US"/>
            </w:rPr>
          </w:rPrChange>
        </w:rPr>
      </w:pPr>
    </w:p>
    <w:p w14:paraId="2182FB16" w14:textId="77777777" w:rsidR="00AF550B" w:rsidRPr="00F86CCE" w:rsidRDefault="00AF550B" w:rsidP="00AF550B">
      <w:pPr>
        <w:pStyle w:val="ListParagraph"/>
        <w:rPr>
          <w:rFonts w:ascii="Arial" w:hAnsi="Arial" w:cs="Arial"/>
          <w:bCs/>
          <w:lang w:val="en-US"/>
          <w:rPrChange w:id="400" w:author="Vinh Trần" w:date="2021-07-30T09:50:00Z">
            <w:rPr>
              <w:rFonts w:ascii="Arial" w:hAnsi="Arial" w:cs="Arial"/>
              <w:bCs/>
              <w:lang w:val="en-US"/>
            </w:rPr>
          </w:rPrChange>
        </w:rPr>
      </w:pPr>
      <w:r w:rsidRPr="00F86CCE">
        <w:rPr>
          <w:rFonts w:ascii="Arial" w:hAnsi="Arial" w:cs="Arial"/>
          <w:bCs/>
          <w:noProof/>
          <w:lang w:val="en-US"/>
          <w:rPrChange w:id="401" w:author="Vinh Trần" w:date="2021-07-30T09:50:00Z">
            <w:rPr>
              <w:rFonts w:ascii="Arial" w:hAnsi="Arial" w:cs="Arial"/>
              <w:bCs/>
              <w:noProof/>
              <w:lang w:val="en-US"/>
            </w:rPr>
          </w:rPrChange>
        </w:rPr>
        <w:lastRenderedPageBreak/>
        <w:drawing>
          <wp:inline distT="0" distB="0" distL="0" distR="0" wp14:anchorId="3BBD2C42" wp14:editId="6357A954">
            <wp:extent cx="5731510" cy="189293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shot_15.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1892935"/>
                    </a:xfrm>
                    <a:prstGeom prst="rect">
                      <a:avLst/>
                    </a:prstGeom>
                  </pic:spPr>
                </pic:pic>
              </a:graphicData>
            </a:graphic>
          </wp:inline>
        </w:drawing>
      </w:r>
    </w:p>
    <w:p w14:paraId="38E750F0" w14:textId="77777777" w:rsidR="00AF550B" w:rsidRPr="00F86CCE" w:rsidRDefault="00AF550B" w:rsidP="00AF550B">
      <w:pPr>
        <w:pStyle w:val="ListParagraph"/>
        <w:rPr>
          <w:rFonts w:ascii="Arial" w:hAnsi="Arial" w:cs="Arial"/>
          <w:b/>
          <w:bCs/>
          <w:sz w:val="26"/>
          <w:szCs w:val="26"/>
          <w:lang w:val="en-US"/>
          <w:rPrChange w:id="402" w:author="Vinh Trần" w:date="2021-07-30T09:50:00Z">
            <w:rPr>
              <w:rFonts w:cstheme="minorHAnsi"/>
              <w:b/>
              <w:bCs/>
              <w:sz w:val="26"/>
              <w:szCs w:val="26"/>
              <w:lang w:val="en-US"/>
            </w:rPr>
          </w:rPrChange>
        </w:rPr>
      </w:pPr>
    </w:p>
    <w:p w14:paraId="1D18C7C7" w14:textId="77777777" w:rsidR="00AF550B" w:rsidRPr="00F86CCE" w:rsidRDefault="00AF550B" w:rsidP="00AF550B">
      <w:pPr>
        <w:pStyle w:val="ListParagraph"/>
        <w:rPr>
          <w:rFonts w:ascii="Arial" w:hAnsi="Arial" w:cs="Arial"/>
          <w:b/>
          <w:bCs/>
          <w:sz w:val="26"/>
          <w:szCs w:val="26"/>
          <w:lang w:val="en-US"/>
          <w:rPrChange w:id="403" w:author="Vinh Trần" w:date="2021-07-30T09:50:00Z">
            <w:rPr>
              <w:rFonts w:cstheme="minorHAnsi"/>
              <w:b/>
              <w:bCs/>
              <w:sz w:val="26"/>
              <w:szCs w:val="26"/>
              <w:lang w:val="en-US"/>
            </w:rPr>
          </w:rPrChange>
        </w:rPr>
      </w:pPr>
    </w:p>
    <w:p w14:paraId="5AB4E6CC" w14:textId="77777777" w:rsidR="00AF550B" w:rsidRPr="00F86CCE" w:rsidRDefault="00AF550B" w:rsidP="00AF550B">
      <w:pPr>
        <w:pStyle w:val="ListParagraph"/>
        <w:rPr>
          <w:rFonts w:ascii="Arial" w:hAnsi="Arial" w:cs="Arial"/>
          <w:b/>
          <w:bCs/>
          <w:sz w:val="26"/>
          <w:szCs w:val="26"/>
          <w:lang w:val="en-US"/>
          <w:rPrChange w:id="404" w:author="Vinh Trần" w:date="2021-07-30T09:50:00Z">
            <w:rPr>
              <w:rFonts w:cstheme="minorHAnsi"/>
              <w:b/>
              <w:bCs/>
              <w:sz w:val="26"/>
              <w:szCs w:val="26"/>
              <w:lang w:val="en-US"/>
            </w:rPr>
          </w:rPrChange>
        </w:rPr>
      </w:pPr>
    </w:p>
    <w:p w14:paraId="69070137" w14:textId="77777777" w:rsidR="00AF550B" w:rsidRPr="00F86CCE" w:rsidRDefault="00AF550B" w:rsidP="00AF550B">
      <w:pPr>
        <w:pStyle w:val="ListParagraph"/>
        <w:rPr>
          <w:rFonts w:ascii="Arial" w:hAnsi="Arial" w:cs="Arial"/>
          <w:b/>
          <w:bCs/>
          <w:sz w:val="26"/>
          <w:szCs w:val="26"/>
          <w:lang w:val="en-US"/>
          <w:rPrChange w:id="405" w:author="Vinh Trần" w:date="2021-07-30T09:50:00Z">
            <w:rPr>
              <w:rFonts w:cstheme="minorHAnsi"/>
              <w:b/>
              <w:bCs/>
              <w:sz w:val="26"/>
              <w:szCs w:val="26"/>
              <w:lang w:val="en-US"/>
            </w:rPr>
          </w:rPrChange>
        </w:rPr>
      </w:pPr>
      <w:r w:rsidRPr="00F86CCE">
        <w:rPr>
          <w:rFonts w:ascii="Arial" w:hAnsi="Arial" w:cs="Arial"/>
          <w:b/>
          <w:bCs/>
          <w:sz w:val="26"/>
          <w:szCs w:val="26"/>
          <w:lang w:val="en-US"/>
          <w:rPrChange w:id="406" w:author="Vinh Trần" w:date="2021-07-30T09:50:00Z">
            <w:rPr>
              <w:rFonts w:cstheme="minorHAnsi"/>
              <w:b/>
              <w:bCs/>
              <w:sz w:val="26"/>
              <w:szCs w:val="26"/>
              <w:lang w:val="en-US"/>
            </w:rPr>
          </w:rPrChange>
        </w:rPr>
        <w:t>Product Comparis</w:t>
      </w:r>
      <w:del w:id="407" w:author="acer" w:date="2021-07-27T20:04:00Z">
        <w:r w:rsidRPr="00F86CCE" w:rsidDel="00AD5B50">
          <w:rPr>
            <w:rFonts w:ascii="Arial" w:hAnsi="Arial" w:cs="Arial"/>
            <w:b/>
            <w:bCs/>
            <w:sz w:val="26"/>
            <w:szCs w:val="26"/>
            <w:lang w:val="en-US"/>
            <w:rPrChange w:id="408" w:author="Vinh Trần" w:date="2021-07-30T09:50:00Z">
              <w:rPr>
                <w:rFonts w:cstheme="minorHAnsi"/>
                <w:b/>
                <w:bCs/>
                <w:sz w:val="26"/>
                <w:szCs w:val="26"/>
                <w:lang w:val="en-US"/>
              </w:rPr>
            </w:rPrChange>
          </w:rPr>
          <w:delText>i</w:delText>
        </w:r>
      </w:del>
      <w:r w:rsidRPr="00F86CCE">
        <w:rPr>
          <w:rFonts w:ascii="Arial" w:hAnsi="Arial" w:cs="Arial"/>
          <w:b/>
          <w:bCs/>
          <w:sz w:val="26"/>
          <w:szCs w:val="26"/>
          <w:lang w:val="en-US"/>
          <w:rPrChange w:id="409" w:author="Vinh Trần" w:date="2021-07-30T09:50:00Z">
            <w:rPr>
              <w:rFonts w:cstheme="minorHAnsi"/>
              <w:b/>
              <w:bCs/>
              <w:sz w:val="26"/>
              <w:szCs w:val="26"/>
              <w:lang w:val="en-US"/>
            </w:rPr>
          </w:rPrChange>
        </w:rPr>
        <w:t>on</w:t>
      </w:r>
    </w:p>
    <w:p w14:paraId="4CC68467" w14:textId="77777777" w:rsidR="00AF550B" w:rsidRPr="00F86CCE" w:rsidRDefault="00AF550B" w:rsidP="00AF550B">
      <w:pPr>
        <w:pStyle w:val="ListParagraph"/>
        <w:rPr>
          <w:rFonts w:ascii="Arial" w:hAnsi="Arial" w:cs="Arial"/>
          <w:bCs/>
          <w:lang w:val="en-US"/>
          <w:rPrChange w:id="410" w:author="Vinh Trần" w:date="2021-07-30T09:50:00Z">
            <w:rPr>
              <w:rFonts w:ascii="Arial" w:hAnsi="Arial" w:cs="Arial"/>
              <w:bCs/>
              <w:lang w:val="en-US"/>
            </w:rPr>
          </w:rPrChange>
        </w:rPr>
      </w:pPr>
      <w:r w:rsidRPr="00F86CCE">
        <w:rPr>
          <w:rFonts w:ascii="Arial" w:hAnsi="Arial" w:cs="Arial"/>
          <w:bCs/>
          <w:lang w:val="en-US"/>
          <w:rPrChange w:id="411" w:author="Vinh Trần" w:date="2021-07-30T09:50:00Z">
            <w:rPr>
              <w:rFonts w:ascii="Arial" w:hAnsi="Arial" w:cs="Arial"/>
              <w:bCs/>
              <w:lang w:val="en-US"/>
            </w:rPr>
          </w:rPrChange>
        </w:rPr>
        <w:t>On this page we can choose 2 comparable products to display detailed product information</w:t>
      </w:r>
    </w:p>
    <w:p w14:paraId="76D2530F" w14:textId="77777777" w:rsidR="00AF550B" w:rsidRPr="00F86CCE" w:rsidRDefault="00AF550B" w:rsidP="00AF550B">
      <w:pPr>
        <w:pStyle w:val="ListParagraph"/>
        <w:rPr>
          <w:rFonts w:ascii="Arial" w:hAnsi="Arial" w:cs="Arial"/>
          <w:bCs/>
          <w:lang w:val="en-US"/>
          <w:rPrChange w:id="412" w:author="Vinh Trần" w:date="2021-07-30T09:50:00Z">
            <w:rPr>
              <w:rFonts w:ascii="Arial" w:hAnsi="Arial" w:cs="Arial"/>
              <w:bCs/>
              <w:lang w:val="en-US"/>
            </w:rPr>
          </w:rPrChange>
        </w:rPr>
      </w:pPr>
    </w:p>
    <w:p w14:paraId="7DC95903" w14:textId="77777777" w:rsidR="00AF550B" w:rsidRPr="00F86CCE" w:rsidRDefault="00AF550B" w:rsidP="00AF550B">
      <w:pPr>
        <w:pStyle w:val="ListParagraph"/>
        <w:rPr>
          <w:rFonts w:ascii="Arial" w:hAnsi="Arial" w:cs="Arial"/>
          <w:bCs/>
          <w:lang w:val="en-US"/>
          <w:rPrChange w:id="413" w:author="Vinh Trần" w:date="2021-07-30T09:50:00Z">
            <w:rPr>
              <w:rFonts w:ascii="Arial" w:hAnsi="Arial" w:cs="Arial"/>
              <w:bCs/>
              <w:lang w:val="en-US"/>
            </w:rPr>
          </w:rPrChange>
        </w:rPr>
      </w:pPr>
      <w:r w:rsidRPr="00F86CCE">
        <w:rPr>
          <w:rFonts w:ascii="Arial" w:hAnsi="Arial" w:cs="Arial"/>
          <w:bCs/>
          <w:noProof/>
          <w:lang w:val="en-US"/>
          <w:rPrChange w:id="414" w:author="Vinh Trần" w:date="2021-07-30T09:50:00Z">
            <w:rPr>
              <w:rFonts w:ascii="Arial" w:hAnsi="Arial" w:cs="Arial"/>
              <w:bCs/>
              <w:noProof/>
              <w:lang w:val="en-US"/>
            </w:rPr>
          </w:rPrChange>
        </w:rPr>
        <w:drawing>
          <wp:inline distT="0" distB="0" distL="0" distR="0" wp14:anchorId="3507F50D" wp14:editId="0D50BF07">
            <wp:extent cx="5731510" cy="3388659"/>
            <wp:effectExtent l="0" t="0" r="2540"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_16.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47602" cy="3398173"/>
                    </a:xfrm>
                    <a:prstGeom prst="rect">
                      <a:avLst/>
                    </a:prstGeom>
                  </pic:spPr>
                </pic:pic>
              </a:graphicData>
            </a:graphic>
          </wp:inline>
        </w:drawing>
      </w:r>
    </w:p>
    <w:p w14:paraId="3068BDF4" w14:textId="77777777" w:rsidR="00AF550B" w:rsidRPr="00F86CCE" w:rsidRDefault="00AF550B" w:rsidP="00AF550B">
      <w:pPr>
        <w:pStyle w:val="ListParagraph"/>
        <w:rPr>
          <w:rFonts w:ascii="Arial" w:hAnsi="Arial" w:cs="Arial"/>
          <w:b/>
          <w:bCs/>
          <w:sz w:val="26"/>
          <w:szCs w:val="26"/>
          <w:lang w:val="en-US"/>
          <w:rPrChange w:id="415" w:author="Vinh Trần" w:date="2021-07-30T09:50:00Z">
            <w:rPr>
              <w:rFonts w:cstheme="minorHAnsi"/>
              <w:b/>
              <w:bCs/>
              <w:sz w:val="26"/>
              <w:szCs w:val="26"/>
              <w:lang w:val="en-US"/>
            </w:rPr>
          </w:rPrChange>
        </w:rPr>
      </w:pPr>
    </w:p>
    <w:p w14:paraId="36DC24DD" w14:textId="77777777" w:rsidR="00981C62" w:rsidRPr="00F86CCE" w:rsidRDefault="00981C62" w:rsidP="00981C62">
      <w:pPr>
        <w:pStyle w:val="ListParagraph"/>
        <w:rPr>
          <w:rFonts w:ascii="Arial" w:hAnsi="Arial" w:cs="Arial"/>
          <w:b/>
          <w:bCs/>
          <w:sz w:val="24"/>
          <w:szCs w:val="24"/>
          <w:lang w:val="en-US"/>
          <w:rPrChange w:id="416" w:author="Vinh Trần" w:date="2021-07-30T09:50:00Z">
            <w:rPr>
              <w:rFonts w:cstheme="minorHAnsi"/>
              <w:b/>
              <w:bCs/>
              <w:sz w:val="24"/>
              <w:szCs w:val="24"/>
              <w:lang w:val="en-US"/>
            </w:rPr>
          </w:rPrChange>
        </w:rPr>
      </w:pPr>
      <w:r w:rsidRPr="00F86CCE">
        <w:rPr>
          <w:rFonts w:ascii="Arial" w:hAnsi="Arial" w:cs="Arial"/>
          <w:b/>
          <w:bCs/>
          <w:sz w:val="24"/>
          <w:szCs w:val="24"/>
          <w:lang w:val="en-US"/>
          <w:rPrChange w:id="417" w:author="Vinh Trần" w:date="2021-07-30T09:50:00Z">
            <w:rPr>
              <w:rFonts w:cstheme="minorHAnsi"/>
              <w:b/>
              <w:bCs/>
              <w:sz w:val="24"/>
              <w:szCs w:val="24"/>
              <w:lang w:val="en-US"/>
            </w:rPr>
          </w:rPrChange>
        </w:rPr>
        <w:t>Blog: In the navigation bar</w:t>
      </w:r>
    </w:p>
    <w:p w14:paraId="096E2E0D" w14:textId="19852FA3" w:rsidR="007539BE" w:rsidRPr="00F86CCE" w:rsidRDefault="00981C62" w:rsidP="00981C62">
      <w:pPr>
        <w:pStyle w:val="ListParagraph"/>
        <w:numPr>
          <w:ilvl w:val="0"/>
          <w:numId w:val="16"/>
        </w:numPr>
        <w:rPr>
          <w:rFonts w:ascii="Arial" w:hAnsi="Arial" w:cs="Arial"/>
          <w:sz w:val="24"/>
          <w:szCs w:val="24"/>
          <w:lang w:val="en-US"/>
          <w:rPrChange w:id="418" w:author="Vinh Trần" w:date="2021-07-30T09:50:00Z">
            <w:rPr>
              <w:rFonts w:cstheme="minorHAnsi"/>
              <w:sz w:val="24"/>
              <w:szCs w:val="24"/>
              <w:lang w:val="en-US"/>
            </w:rPr>
          </w:rPrChange>
        </w:rPr>
      </w:pPr>
      <w:r w:rsidRPr="00F86CCE">
        <w:rPr>
          <w:rFonts w:ascii="Arial" w:hAnsi="Arial" w:cs="Arial"/>
          <w:sz w:val="24"/>
          <w:szCs w:val="24"/>
          <w:lang w:val="en-US"/>
          <w:rPrChange w:id="419" w:author="Vinh Trần" w:date="2021-07-30T09:50:00Z">
            <w:rPr>
              <w:rFonts w:cstheme="minorHAnsi"/>
              <w:sz w:val="24"/>
              <w:szCs w:val="24"/>
              <w:lang w:val="en-US"/>
            </w:rPr>
          </w:rPrChange>
        </w:rPr>
        <w:t>Blog, when clicked, will display articles about experiences and sharing about how to arrange furniture in the room.</w:t>
      </w:r>
    </w:p>
    <w:p w14:paraId="4FA105E2" w14:textId="05DF4FA8" w:rsidR="00B676BE" w:rsidRPr="00F86CCE" w:rsidRDefault="007539BE" w:rsidP="00B676BE">
      <w:pPr>
        <w:pStyle w:val="ListParagraph"/>
        <w:rPr>
          <w:rFonts w:ascii="Arial" w:hAnsi="Arial" w:cs="Arial"/>
          <w:sz w:val="24"/>
          <w:szCs w:val="24"/>
          <w:lang w:val="en-US"/>
          <w:rPrChange w:id="420" w:author="Vinh Trần" w:date="2021-07-30T09:50:00Z">
            <w:rPr>
              <w:rFonts w:cstheme="minorHAnsi"/>
              <w:sz w:val="24"/>
              <w:szCs w:val="24"/>
              <w:lang w:val="en-US"/>
            </w:rPr>
          </w:rPrChange>
        </w:rPr>
      </w:pPr>
      <w:r w:rsidRPr="00F86CCE">
        <w:rPr>
          <w:rFonts w:ascii="Arial" w:hAnsi="Arial" w:cs="Arial"/>
          <w:noProof/>
          <w:lang w:val="en-US"/>
          <w:rPrChange w:id="421" w:author="Vinh Trần" w:date="2021-07-30T09:50:00Z">
            <w:rPr>
              <w:noProof/>
              <w:lang w:val="en-US"/>
            </w:rPr>
          </w:rPrChange>
        </w:rPr>
        <w:lastRenderedPageBreak/>
        <w:drawing>
          <wp:inline distT="0" distB="0" distL="0" distR="0" wp14:anchorId="62FF8917" wp14:editId="0F402801">
            <wp:extent cx="5731510" cy="287972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2879725"/>
                    </a:xfrm>
                    <a:prstGeom prst="rect">
                      <a:avLst/>
                    </a:prstGeom>
                  </pic:spPr>
                </pic:pic>
              </a:graphicData>
            </a:graphic>
          </wp:inline>
        </w:drawing>
      </w:r>
    </w:p>
    <w:p w14:paraId="07FD8F60" w14:textId="77777777" w:rsidR="007539BE" w:rsidRPr="00F86CCE" w:rsidRDefault="007539BE" w:rsidP="00B676BE">
      <w:pPr>
        <w:pStyle w:val="ListParagraph"/>
        <w:rPr>
          <w:rFonts w:ascii="Arial" w:hAnsi="Arial" w:cs="Arial"/>
          <w:sz w:val="24"/>
          <w:szCs w:val="24"/>
          <w:lang w:val="en-US"/>
          <w:rPrChange w:id="422" w:author="Vinh Trần" w:date="2021-07-30T09:50:00Z">
            <w:rPr>
              <w:rFonts w:cstheme="minorHAnsi"/>
              <w:sz w:val="24"/>
              <w:szCs w:val="24"/>
              <w:lang w:val="en-US"/>
            </w:rPr>
          </w:rPrChange>
        </w:rPr>
      </w:pPr>
    </w:p>
    <w:p w14:paraId="203FD181" w14:textId="0DE1201F" w:rsidR="007539BE" w:rsidRPr="00F86CCE" w:rsidRDefault="00981C62" w:rsidP="00B676BE">
      <w:pPr>
        <w:pStyle w:val="ListParagraph"/>
        <w:rPr>
          <w:rFonts w:ascii="Arial" w:hAnsi="Arial" w:cs="Arial"/>
          <w:sz w:val="24"/>
          <w:szCs w:val="24"/>
          <w:lang w:val="en-US"/>
          <w:rPrChange w:id="423" w:author="Vinh Trần" w:date="2021-07-30T09:50:00Z">
            <w:rPr>
              <w:rFonts w:cstheme="minorHAnsi"/>
              <w:sz w:val="24"/>
              <w:szCs w:val="24"/>
              <w:lang w:val="en-US"/>
            </w:rPr>
          </w:rPrChange>
        </w:rPr>
      </w:pPr>
      <w:r w:rsidRPr="00F86CCE">
        <w:rPr>
          <w:rFonts w:ascii="Arial" w:hAnsi="Arial" w:cs="Arial"/>
          <w:sz w:val="24"/>
          <w:szCs w:val="24"/>
          <w:lang w:val="en-US"/>
          <w:rPrChange w:id="424" w:author="Vinh Trần" w:date="2021-07-30T09:50:00Z">
            <w:rPr>
              <w:rFonts w:cstheme="minorHAnsi"/>
              <w:sz w:val="24"/>
              <w:szCs w:val="24"/>
              <w:lang w:val="en-US"/>
            </w:rPr>
          </w:rPrChange>
        </w:rPr>
        <w:t>If you want to see more carefully, you can click on Read More and read the article:</w:t>
      </w:r>
    </w:p>
    <w:p w14:paraId="109A101E" w14:textId="77777777" w:rsidR="00981C62" w:rsidRPr="00F86CCE" w:rsidRDefault="00981C62" w:rsidP="00B676BE">
      <w:pPr>
        <w:pStyle w:val="ListParagraph"/>
        <w:rPr>
          <w:rFonts w:ascii="Arial" w:hAnsi="Arial" w:cs="Arial"/>
          <w:sz w:val="24"/>
          <w:szCs w:val="24"/>
          <w:lang w:val="en-US"/>
          <w:rPrChange w:id="425" w:author="Vinh Trần" w:date="2021-07-30T09:50:00Z">
            <w:rPr>
              <w:rFonts w:cstheme="minorHAnsi"/>
              <w:sz w:val="24"/>
              <w:szCs w:val="24"/>
              <w:lang w:val="en-US"/>
            </w:rPr>
          </w:rPrChange>
        </w:rPr>
      </w:pPr>
    </w:p>
    <w:p w14:paraId="36032ED2" w14:textId="7BDB9E5A" w:rsidR="007539BE" w:rsidRPr="00F86CCE" w:rsidRDefault="007539BE" w:rsidP="00B676BE">
      <w:pPr>
        <w:pStyle w:val="ListParagraph"/>
        <w:rPr>
          <w:rFonts w:ascii="Arial" w:hAnsi="Arial" w:cs="Arial"/>
          <w:sz w:val="24"/>
          <w:szCs w:val="24"/>
          <w:lang w:val="en-US"/>
          <w:rPrChange w:id="426" w:author="Vinh Trần" w:date="2021-07-30T09:50:00Z">
            <w:rPr>
              <w:rFonts w:cstheme="minorHAnsi"/>
              <w:sz w:val="24"/>
              <w:szCs w:val="24"/>
              <w:lang w:val="en-US"/>
            </w:rPr>
          </w:rPrChange>
        </w:rPr>
      </w:pPr>
      <w:r w:rsidRPr="00F86CCE">
        <w:rPr>
          <w:rFonts w:ascii="Arial" w:hAnsi="Arial" w:cs="Arial"/>
          <w:noProof/>
          <w:lang w:val="en-US"/>
          <w:rPrChange w:id="427" w:author="Vinh Trần" w:date="2021-07-30T09:50:00Z">
            <w:rPr>
              <w:noProof/>
              <w:lang w:val="en-US"/>
            </w:rPr>
          </w:rPrChange>
        </w:rPr>
        <w:drawing>
          <wp:inline distT="0" distB="0" distL="0" distR="0" wp14:anchorId="3356D02B" wp14:editId="6988146C">
            <wp:extent cx="5731510" cy="280860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2808605"/>
                    </a:xfrm>
                    <a:prstGeom prst="rect">
                      <a:avLst/>
                    </a:prstGeom>
                  </pic:spPr>
                </pic:pic>
              </a:graphicData>
            </a:graphic>
          </wp:inline>
        </w:drawing>
      </w:r>
    </w:p>
    <w:p w14:paraId="0CD159BC" w14:textId="5A60457C" w:rsidR="007539BE" w:rsidRPr="00F86CCE" w:rsidRDefault="00981C62" w:rsidP="00B676BE">
      <w:pPr>
        <w:pStyle w:val="ListParagraph"/>
        <w:rPr>
          <w:rFonts w:ascii="Arial" w:hAnsi="Arial" w:cs="Arial"/>
          <w:sz w:val="24"/>
          <w:szCs w:val="24"/>
          <w:lang w:val="en-US"/>
          <w:rPrChange w:id="428" w:author="Vinh Trần" w:date="2021-07-30T09:50:00Z">
            <w:rPr>
              <w:rFonts w:cstheme="minorHAnsi"/>
              <w:sz w:val="24"/>
              <w:szCs w:val="24"/>
              <w:lang w:val="en-US"/>
            </w:rPr>
          </w:rPrChange>
        </w:rPr>
      </w:pPr>
      <w:r w:rsidRPr="00F86CCE">
        <w:rPr>
          <w:rFonts w:ascii="Arial" w:hAnsi="Arial" w:cs="Arial"/>
          <w:sz w:val="24"/>
          <w:szCs w:val="24"/>
          <w:lang w:val="en-US"/>
          <w:rPrChange w:id="429" w:author="Vinh Trần" w:date="2021-07-30T09:50:00Z">
            <w:rPr>
              <w:rFonts w:cstheme="minorHAnsi"/>
              <w:sz w:val="24"/>
              <w:szCs w:val="24"/>
              <w:lang w:val="en-US"/>
            </w:rPr>
          </w:rPrChange>
        </w:rPr>
        <w:t>In the Sidebar section</w:t>
      </w:r>
      <w:ins w:id="430" w:author="acer" w:date="2021-07-27T20:06:00Z">
        <w:r w:rsidR="00AD5B50" w:rsidRPr="00F86CCE">
          <w:rPr>
            <w:rFonts w:ascii="Arial" w:hAnsi="Arial" w:cs="Arial"/>
            <w:sz w:val="24"/>
            <w:szCs w:val="24"/>
            <w:lang w:val="en-US"/>
            <w:rPrChange w:id="431" w:author="Vinh Trần" w:date="2021-07-30T09:50:00Z">
              <w:rPr>
                <w:rFonts w:cstheme="minorHAnsi"/>
                <w:sz w:val="24"/>
                <w:szCs w:val="24"/>
                <w:lang w:val="en-US"/>
              </w:rPr>
            </w:rPrChange>
          </w:rPr>
          <w:t xml:space="preserve"> there</w:t>
        </w:r>
      </w:ins>
      <w:r w:rsidRPr="00F86CCE">
        <w:rPr>
          <w:rFonts w:ascii="Arial" w:hAnsi="Arial" w:cs="Arial"/>
          <w:sz w:val="24"/>
          <w:szCs w:val="24"/>
          <w:lang w:val="en-US"/>
          <w:rPrChange w:id="432" w:author="Vinh Trần" w:date="2021-07-30T09:50:00Z">
            <w:rPr>
              <w:rFonts w:cstheme="minorHAnsi"/>
              <w:sz w:val="24"/>
              <w:szCs w:val="24"/>
              <w:lang w:val="en-US"/>
            </w:rPr>
          </w:rPrChange>
        </w:rPr>
        <w:t xml:space="preserve"> are short information related to the article content such as Tag Cloud and Meta.</w:t>
      </w:r>
    </w:p>
    <w:p w14:paraId="11A2E537" w14:textId="12F0C0BE" w:rsidR="007539BE" w:rsidRPr="00F86CCE" w:rsidRDefault="007539BE" w:rsidP="00B676BE">
      <w:pPr>
        <w:pStyle w:val="ListParagraph"/>
        <w:rPr>
          <w:rFonts w:ascii="Arial" w:hAnsi="Arial" w:cs="Arial"/>
          <w:sz w:val="24"/>
          <w:szCs w:val="24"/>
          <w:lang w:val="en-US"/>
          <w:rPrChange w:id="433" w:author="Vinh Trần" w:date="2021-07-30T09:50:00Z">
            <w:rPr>
              <w:rFonts w:cstheme="minorHAnsi"/>
              <w:sz w:val="24"/>
              <w:szCs w:val="24"/>
              <w:lang w:val="en-US"/>
            </w:rPr>
          </w:rPrChange>
        </w:rPr>
      </w:pPr>
    </w:p>
    <w:p w14:paraId="391EE35C" w14:textId="084C9BC5" w:rsidR="007539BE" w:rsidRPr="00F86CCE" w:rsidRDefault="007539BE" w:rsidP="00B676BE">
      <w:pPr>
        <w:pStyle w:val="ListParagraph"/>
        <w:rPr>
          <w:rFonts w:ascii="Arial" w:hAnsi="Arial" w:cs="Arial"/>
          <w:b/>
          <w:bCs/>
          <w:sz w:val="24"/>
          <w:szCs w:val="24"/>
          <w:lang w:val="en-US"/>
          <w:rPrChange w:id="434" w:author="Vinh Trần" w:date="2021-07-30T09:50:00Z">
            <w:rPr>
              <w:rFonts w:cstheme="minorHAnsi"/>
              <w:b/>
              <w:bCs/>
              <w:sz w:val="24"/>
              <w:szCs w:val="24"/>
              <w:lang w:val="en-US"/>
            </w:rPr>
          </w:rPrChange>
        </w:rPr>
      </w:pPr>
      <w:r w:rsidRPr="00F86CCE">
        <w:rPr>
          <w:rFonts w:ascii="Arial" w:hAnsi="Arial" w:cs="Arial"/>
          <w:b/>
          <w:bCs/>
          <w:sz w:val="24"/>
          <w:szCs w:val="24"/>
          <w:lang w:val="en-US"/>
          <w:rPrChange w:id="435" w:author="Vinh Trần" w:date="2021-07-30T09:50:00Z">
            <w:rPr>
              <w:rFonts w:cstheme="minorHAnsi"/>
              <w:b/>
              <w:bCs/>
              <w:sz w:val="24"/>
              <w:szCs w:val="24"/>
              <w:lang w:val="en-US"/>
            </w:rPr>
          </w:rPrChange>
        </w:rPr>
        <w:t xml:space="preserve">Contact Us: </w:t>
      </w:r>
      <w:r w:rsidR="00981C62" w:rsidRPr="00F86CCE">
        <w:rPr>
          <w:rFonts w:ascii="Arial" w:hAnsi="Arial" w:cs="Arial"/>
          <w:b/>
          <w:bCs/>
          <w:sz w:val="24"/>
          <w:szCs w:val="24"/>
          <w:lang w:val="en-US"/>
          <w:rPrChange w:id="436" w:author="Vinh Trần" w:date="2021-07-30T09:50:00Z">
            <w:rPr>
              <w:rFonts w:cstheme="minorHAnsi"/>
              <w:b/>
              <w:bCs/>
              <w:sz w:val="24"/>
              <w:szCs w:val="24"/>
              <w:lang w:val="en-US"/>
            </w:rPr>
          </w:rPrChange>
        </w:rPr>
        <w:t>In the navigation bar</w:t>
      </w:r>
    </w:p>
    <w:p w14:paraId="02FE251F" w14:textId="4F7755A8" w:rsidR="007539BE" w:rsidRPr="00F86CCE" w:rsidRDefault="007539BE" w:rsidP="00B676BE">
      <w:pPr>
        <w:pStyle w:val="ListParagraph"/>
        <w:rPr>
          <w:rFonts w:ascii="Arial" w:hAnsi="Arial" w:cs="Arial"/>
          <w:sz w:val="24"/>
          <w:szCs w:val="24"/>
          <w:lang w:val="en-US"/>
          <w:rPrChange w:id="437" w:author="Vinh Trần" w:date="2021-07-30T09:50:00Z">
            <w:rPr>
              <w:rFonts w:cstheme="minorHAnsi"/>
              <w:sz w:val="24"/>
              <w:szCs w:val="24"/>
              <w:lang w:val="en-US"/>
            </w:rPr>
          </w:rPrChange>
        </w:rPr>
      </w:pPr>
      <w:r w:rsidRPr="00F86CCE">
        <w:rPr>
          <w:rFonts w:ascii="Arial" w:hAnsi="Arial" w:cs="Arial"/>
          <w:noProof/>
          <w:lang w:val="en-US"/>
          <w:rPrChange w:id="438" w:author="Vinh Trần" w:date="2021-07-30T09:50:00Z">
            <w:rPr>
              <w:noProof/>
              <w:lang w:val="en-US"/>
            </w:rPr>
          </w:rPrChange>
        </w:rPr>
        <w:lastRenderedPageBreak/>
        <w:drawing>
          <wp:inline distT="0" distB="0" distL="0" distR="0" wp14:anchorId="301DEE17" wp14:editId="6A8F2861">
            <wp:extent cx="5731510" cy="2774315"/>
            <wp:effectExtent l="0" t="0" r="254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774315"/>
                    </a:xfrm>
                    <a:prstGeom prst="rect">
                      <a:avLst/>
                    </a:prstGeom>
                  </pic:spPr>
                </pic:pic>
              </a:graphicData>
            </a:graphic>
          </wp:inline>
        </w:drawing>
      </w:r>
    </w:p>
    <w:p w14:paraId="10F425C1" w14:textId="3F0A04B7" w:rsidR="007539BE" w:rsidRPr="00F86CCE" w:rsidRDefault="007539BE" w:rsidP="00B676BE">
      <w:pPr>
        <w:pStyle w:val="ListParagraph"/>
        <w:rPr>
          <w:rFonts w:ascii="Arial" w:hAnsi="Arial" w:cs="Arial"/>
          <w:sz w:val="24"/>
          <w:szCs w:val="24"/>
          <w:lang w:val="en-US"/>
          <w:rPrChange w:id="439" w:author="Vinh Trần" w:date="2021-07-30T09:50:00Z">
            <w:rPr>
              <w:rFonts w:cstheme="minorHAnsi"/>
              <w:sz w:val="24"/>
              <w:szCs w:val="24"/>
              <w:lang w:val="en-US"/>
            </w:rPr>
          </w:rPrChange>
        </w:rPr>
      </w:pPr>
    </w:p>
    <w:p w14:paraId="12767449" w14:textId="2A3EE162" w:rsidR="007539BE" w:rsidRPr="00F86CCE" w:rsidRDefault="00981C62" w:rsidP="00B676BE">
      <w:pPr>
        <w:pStyle w:val="ListParagraph"/>
        <w:rPr>
          <w:rFonts w:ascii="Arial" w:hAnsi="Arial" w:cs="Arial"/>
          <w:sz w:val="24"/>
          <w:szCs w:val="24"/>
          <w:lang w:val="en-US"/>
          <w:rPrChange w:id="440" w:author="Vinh Trần" w:date="2021-07-30T09:50:00Z">
            <w:rPr>
              <w:rFonts w:cstheme="minorHAnsi"/>
              <w:sz w:val="24"/>
              <w:szCs w:val="24"/>
              <w:lang w:val="en-US"/>
            </w:rPr>
          </w:rPrChange>
        </w:rPr>
      </w:pPr>
      <w:r w:rsidRPr="00F86CCE">
        <w:rPr>
          <w:rFonts w:ascii="Arial" w:hAnsi="Arial" w:cs="Arial"/>
          <w:sz w:val="24"/>
          <w:szCs w:val="24"/>
          <w:lang w:val="en-US"/>
          <w:rPrChange w:id="441" w:author="Vinh Trần" w:date="2021-07-30T09:50:00Z">
            <w:rPr>
              <w:rFonts w:cstheme="minorHAnsi"/>
              <w:sz w:val="24"/>
              <w:szCs w:val="24"/>
              <w:lang w:val="en-US"/>
            </w:rPr>
          </w:rPrChange>
        </w:rPr>
        <w:t>When you click on contact us, the browser window will show the problems you have, you can click on each item and send us an email about your problem.</w:t>
      </w:r>
    </w:p>
    <w:p w14:paraId="76E1EDCD" w14:textId="5FE30A2C" w:rsidR="007539BE" w:rsidRPr="00F86CCE" w:rsidRDefault="007539BE" w:rsidP="00B676BE">
      <w:pPr>
        <w:pStyle w:val="ListParagraph"/>
        <w:rPr>
          <w:rFonts w:ascii="Arial" w:hAnsi="Arial" w:cs="Arial"/>
          <w:sz w:val="24"/>
          <w:szCs w:val="24"/>
          <w:lang w:val="en-US"/>
          <w:rPrChange w:id="442" w:author="Vinh Trần" w:date="2021-07-30T09:50:00Z">
            <w:rPr>
              <w:rFonts w:cstheme="minorHAnsi"/>
              <w:sz w:val="24"/>
              <w:szCs w:val="24"/>
              <w:lang w:val="en-US"/>
            </w:rPr>
          </w:rPrChange>
        </w:rPr>
      </w:pPr>
      <w:r w:rsidRPr="00F86CCE">
        <w:rPr>
          <w:rFonts w:ascii="Arial" w:hAnsi="Arial" w:cs="Arial"/>
          <w:noProof/>
          <w:lang w:val="en-US"/>
          <w:rPrChange w:id="443" w:author="Vinh Trần" w:date="2021-07-30T09:50:00Z">
            <w:rPr>
              <w:noProof/>
              <w:lang w:val="en-US"/>
            </w:rPr>
          </w:rPrChange>
        </w:rPr>
        <w:drawing>
          <wp:inline distT="0" distB="0" distL="0" distR="0" wp14:anchorId="1E1428D0" wp14:editId="7B17ECC4">
            <wp:extent cx="5731510" cy="867410"/>
            <wp:effectExtent l="0" t="0" r="254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867410"/>
                    </a:xfrm>
                    <a:prstGeom prst="rect">
                      <a:avLst/>
                    </a:prstGeom>
                  </pic:spPr>
                </pic:pic>
              </a:graphicData>
            </a:graphic>
          </wp:inline>
        </w:drawing>
      </w:r>
    </w:p>
    <w:p w14:paraId="67A5EB21" w14:textId="10F81672" w:rsidR="00C43427" w:rsidRPr="00F86CCE" w:rsidRDefault="00C43427" w:rsidP="00B676BE">
      <w:pPr>
        <w:pStyle w:val="ListParagraph"/>
        <w:rPr>
          <w:rFonts w:ascii="Arial" w:hAnsi="Arial" w:cs="Arial"/>
          <w:sz w:val="24"/>
          <w:szCs w:val="24"/>
          <w:lang w:val="en-US"/>
          <w:rPrChange w:id="444" w:author="Vinh Trần" w:date="2021-07-30T09:50:00Z">
            <w:rPr>
              <w:rFonts w:cstheme="minorHAnsi"/>
              <w:sz w:val="24"/>
              <w:szCs w:val="24"/>
              <w:lang w:val="en-US"/>
            </w:rPr>
          </w:rPrChange>
        </w:rPr>
      </w:pPr>
      <w:r w:rsidRPr="00F86CCE">
        <w:rPr>
          <w:rFonts w:ascii="Arial" w:hAnsi="Arial" w:cs="Arial"/>
          <w:sz w:val="24"/>
          <w:szCs w:val="24"/>
          <w:lang w:val="en-US"/>
          <w:rPrChange w:id="445" w:author="Vinh Trần" w:date="2021-07-30T09:50:00Z">
            <w:rPr>
              <w:rFonts w:cstheme="minorHAnsi"/>
              <w:sz w:val="24"/>
              <w:szCs w:val="24"/>
              <w:lang w:val="en-US"/>
            </w:rPr>
          </w:rPrChange>
        </w:rPr>
        <w:t>When scrolling down, customers can see the addresses of our showrooms with contact phone numbers</w:t>
      </w:r>
      <w:r w:rsidR="00D942D6" w:rsidRPr="00F86CCE">
        <w:rPr>
          <w:rFonts w:ascii="Arial" w:hAnsi="Arial" w:cs="Arial"/>
          <w:sz w:val="24"/>
          <w:szCs w:val="24"/>
          <w:lang w:val="en-US"/>
          <w:rPrChange w:id="446" w:author="Vinh Trần" w:date="2021-07-30T09:50:00Z">
            <w:rPr>
              <w:rFonts w:cstheme="minorHAnsi"/>
              <w:sz w:val="24"/>
              <w:szCs w:val="24"/>
              <w:lang w:val="en-US"/>
            </w:rPr>
          </w:rPrChange>
        </w:rPr>
        <w:t>.</w:t>
      </w:r>
    </w:p>
    <w:p w14:paraId="42E0D45F" w14:textId="33949F09" w:rsidR="00981C62" w:rsidRPr="00F86CCE" w:rsidRDefault="00981C62" w:rsidP="00B676BE">
      <w:pPr>
        <w:pStyle w:val="ListParagraph"/>
        <w:rPr>
          <w:rFonts w:ascii="Arial" w:hAnsi="Arial" w:cs="Arial"/>
          <w:sz w:val="24"/>
          <w:szCs w:val="24"/>
          <w:lang w:val="en-US"/>
          <w:rPrChange w:id="447" w:author="Vinh Trần" w:date="2021-07-30T09:50:00Z">
            <w:rPr>
              <w:rFonts w:cstheme="minorHAnsi"/>
              <w:sz w:val="24"/>
              <w:szCs w:val="24"/>
              <w:lang w:val="en-US"/>
            </w:rPr>
          </w:rPrChange>
        </w:rPr>
      </w:pPr>
      <w:r w:rsidRPr="00F86CCE">
        <w:rPr>
          <w:rFonts w:ascii="Arial" w:hAnsi="Arial" w:cs="Arial"/>
          <w:noProof/>
          <w:lang w:val="en-US"/>
          <w:rPrChange w:id="448" w:author="Vinh Trần" w:date="2021-07-30T09:50:00Z">
            <w:rPr>
              <w:noProof/>
              <w:lang w:val="en-US"/>
            </w:rPr>
          </w:rPrChange>
        </w:rPr>
        <w:drawing>
          <wp:inline distT="0" distB="0" distL="0" distR="0" wp14:anchorId="2A01E1EB" wp14:editId="1AE7702B">
            <wp:extent cx="5731510" cy="1934845"/>
            <wp:effectExtent l="0" t="0" r="254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1934845"/>
                    </a:xfrm>
                    <a:prstGeom prst="rect">
                      <a:avLst/>
                    </a:prstGeom>
                  </pic:spPr>
                </pic:pic>
              </a:graphicData>
            </a:graphic>
          </wp:inline>
        </w:drawing>
      </w:r>
    </w:p>
    <w:p w14:paraId="7E9B2F2A" w14:textId="77777777" w:rsidR="00981C62" w:rsidRPr="00F86CCE" w:rsidRDefault="00981C62" w:rsidP="00B676BE">
      <w:pPr>
        <w:pStyle w:val="ListParagraph"/>
        <w:rPr>
          <w:rFonts w:ascii="Arial" w:hAnsi="Arial" w:cs="Arial"/>
          <w:sz w:val="24"/>
          <w:szCs w:val="24"/>
          <w:lang w:val="en-US"/>
          <w:rPrChange w:id="449" w:author="Vinh Trần" w:date="2021-07-30T09:50:00Z">
            <w:rPr>
              <w:rFonts w:cstheme="minorHAnsi"/>
              <w:sz w:val="24"/>
              <w:szCs w:val="24"/>
              <w:lang w:val="en-US"/>
            </w:rPr>
          </w:rPrChange>
        </w:rPr>
      </w:pPr>
    </w:p>
    <w:p w14:paraId="7A0C6FD3" w14:textId="172D6A59" w:rsidR="007539BE" w:rsidRPr="00F86CCE" w:rsidRDefault="00981C62" w:rsidP="00B676BE">
      <w:pPr>
        <w:pStyle w:val="ListParagraph"/>
        <w:rPr>
          <w:rFonts w:ascii="Arial" w:hAnsi="Arial" w:cs="Arial"/>
          <w:sz w:val="24"/>
          <w:szCs w:val="24"/>
          <w:lang w:val="en-US"/>
          <w:rPrChange w:id="450" w:author="Vinh Trần" w:date="2021-07-30T09:50:00Z">
            <w:rPr>
              <w:rFonts w:cstheme="minorHAnsi"/>
              <w:sz w:val="24"/>
              <w:szCs w:val="24"/>
              <w:lang w:val="en-US"/>
            </w:rPr>
          </w:rPrChange>
        </w:rPr>
      </w:pPr>
      <w:del w:id="451" w:author="acer" w:date="2021-07-27T20:09:00Z">
        <w:r w:rsidRPr="00F86CCE" w:rsidDel="00E011DB">
          <w:rPr>
            <w:rFonts w:ascii="Arial" w:hAnsi="Arial" w:cs="Arial"/>
            <w:sz w:val="24"/>
            <w:szCs w:val="24"/>
            <w:lang w:val="en-US"/>
            <w:rPrChange w:id="452" w:author="Vinh Trần" w:date="2021-07-30T09:50:00Z">
              <w:rPr>
                <w:rFonts w:cstheme="minorHAnsi"/>
                <w:sz w:val="24"/>
                <w:szCs w:val="24"/>
                <w:lang w:val="en-US"/>
              </w:rPr>
            </w:rPrChange>
          </w:rPr>
          <w:delText>And finally</w:delText>
        </w:r>
      </w:del>
      <w:r w:rsidRPr="00F86CCE">
        <w:rPr>
          <w:rFonts w:ascii="Arial" w:hAnsi="Arial" w:cs="Arial"/>
          <w:sz w:val="24"/>
          <w:szCs w:val="24"/>
          <w:lang w:val="en-US"/>
          <w:rPrChange w:id="453" w:author="Vinh Trần" w:date="2021-07-30T09:50:00Z">
            <w:rPr>
              <w:rFonts w:cstheme="minorHAnsi"/>
              <w:sz w:val="24"/>
              <w:szCs w:val="24"/>
              <w:lang w:val="en-US"/>
            </w:rPr>
          </w:rPrChange>
        </w:rPr>
        <w:t xml:space="preserve"> </w:t>
      </w:r>
      <w:del w:id="454" w:author="acer" w:date="2021-07-27T20:09:00Z">
        <w:r w:rsidRPr="00F86CCE" w:rsidDel="00E011DB">
          <w:rPr>
            <w:rFonts w:ascii="Arial" w:hAnsi="Arial" w:cs="Arial"/>
            <w:sz w:val="24"/>
            <w:szCs w:val="24"/>
            <w:lang w:val="en-US"/>
            <w:rPrChange w:id="455" w:author="Vinh Trần" w:date="2021-07-30T09:50:00Z">
              <w:rPr>
                <w:rFonts w:cstheme="minorHAnsi"/>
                <w:sz w:val="24"/>
                <w:szCs w:val="24"/>
                <w:lang w:val="en-US"/>
              </w:rPr>
            </w:rPrChange>
          </w:rPr>
          <w:delText>in</w:delText>
        </w:r>
      </w:del>
      <w:ins w:id="456" w:author="acer" w:date="2021-07-27T20:09:00Z">
        <w:r w:rsidR="00E011DB" w:rsidRPr="00F86CCE">
          <w:rPr>
            <w:rFonts w:ascii="Arial" w:hAnsi="Arial" w:cs="Arial"/>
            <w:sz w:val="24"/>
            <w:szCs w:val="24"/>
            <w:lang w:val="en-US"/>
            <w:rPrChange w:id="457" w:author="Vinh Trần" w:date="2021-07-30T09:50:00Z">
              <w:rPr>
                <w:rFonts w:cstheme="minorHAnsi"/>
                <w:sz w:val="24"/>
                <w:szCs w:val="24"/>
                <w:lang w:val="en-US"/>
              </w:rPr>
            </w:rPrChange>
          </w:rPr>
          <w:t>At the right end of</w:t>
        </w:r>
      </w:ins>
      <w:r w:rsidRPr="00F86CCE">
        <w:rPr>
          <w:rFonts w:ascii="Arial" w:hAnsi="Arial" w:cs="Arial"/>
          <w:sz w:val="24"/>
          <w:szCs w:val="24"/>
          <w:lang w:val="en-US"/>
          <w:rPrChange w:id="458" w:author="Vinh Trần" w:date="2021-07-30T09:50:00Z">
            <w:rPr>
              <w:rFonts w:cstheme="minorHAnsi"/>
              <w:sz w:val="24"/>
              <w:szCs w:val="24"/>
              <w:lang w:val="en-US"/>
            </w:rPr>
          </w:rPrChange>
        </w:rPr>
        <w:t xml:space="preserve"> the navigation bar </w:t>
      </w:r>
      <w:ins w:id="459" w:author="acer" w:date="2021-07-27T20:09:00Z">
        <w:r w:rsidR="00E011DB" w:rsidRPr="00F86CCE">
          <w:rPr>
            <w:rFonts w:ascii="Arial" w:hAnsi="Arial" w:cs="Arial"/>
            <w:sz w:val="24"/>
            <w:szCs w:val="24"/>
            <w:lang w:val="en-US"/>
            <w:rPrChange w:id="460" w:author="Vinh Trần" w:date="2021-07-30T09:50:00Z">
              <w:rPr>
                <w:rFonts w:cstheme="minorHAnsi"/>
                <w:sz w:val="24"/>
                <w:szCs w:val="24"/>
                <w:lang w:val="en-US"/>
              </w:rPr>
            </w:rPrChange>
          </w:rPr>
          <w:t xml:space="preserve">there </w:t>
        </w:r>
      </w:ins>
      <w:del w:id="461" w:author="acer" w:date="2021-07-27T20:09:00Z">
        <w:r w:rsidRPr="00F86CCE" w:rsidDel="00E011DB">
          <w:rPr>
            <w:rFonts w:ascii="Arial" w:hAnsi="Arial" w:cs="Arial"/>
            <w:sz w:val="24"/>
            <w:szCs w:val="24"/>
            <w:lang w:val="en-US"/>
            <w:rPrChange w:id="462" w:author="Vinh Trần" w:date="2021-07-30T09:50:00Z">
              <w:rPr>
                <w:rFonts w:cstheme="minorHAnsi"/>
                <w:sz w:val="24"/>
                <w:szCs w:val="24"/>
                <w:lang w:val="en-US"/>
              </w:rPr>
            </w:rPrChange>
          </w:rPr>
          <w:delText>are</w:delText>
        </w:r>
      </w:del>
      <w:ins w:id="463" w:author="acer" w:date="2021-07-27T20:09:00Z">
        <w:r w:rsidR="00E011DB" w:rsidRPr="00F86CCE">
          <w:rPr>
            <w:rFonts w:ascii="Arial" w:hAnsi="Arial" w:cs="Arial"/>
            <w:sz w:val="24"/>
            <w:szCs w:val="24"/>
            <w:lang w:val="en-US"/>
            <w:rPrChange w:id="464" w:author="Vinh Trần" w:date="2021-07-30T09:50:00Z">
              <w:rPr>
                <w:rFonts w:cstheme="minorHAnsi"/>
                <w:sz w:val="24"/>
                <w:szCs w:val="24"/>
                <w:lang w:val="en-US"/>
              </w:rPr>
            </w:rPrChange>
          </w:rPr>
          <w:t>is</w:t>
        </w:r>
      </w:ins>
      <w:r w:rsidRPr="00F86CCE">
        <w:rPr>
          <w:rFonts w:ascii="Arial" w:hAnsi="Arial" w:cs="Arial"/>
          <w:sz w:val="24"/>
          <w:szCs w:val="24"/>
          <w:lang w:val="en-US"/>
          <w:rPrChange w:id="465" w:author="Vinh Trần" w:date="2021-07-30T09:50:00Z">
            <w:rPr>
              <w:rFonts w:cstheme="minorHAnsi"/>
              <w:sz w:val="24"/>
              <w:szCs w:val="24"/>
              <w:lang w:val="en-US"/>
            </w:rPr>
          </w:rPrChange>
        </w:rPr>
        <w:t xml:space="preserve"> the section</w:t>
      </w:r>
      <w:ins w:id="466" w:author="acer" w:date="2021-07-27T20:09:00Z">
        <w:r w:rsidR="00E011DB" w:rsidRPr="00F86CCE">
          <w:rPr>
            <w:rFonts w:ascii="Arial" w:hAnsi="Arial" w:cs="Arial"/>
            <w:sz w:val="24"/>
            <w:szCs w:val="24"/>
            <w:lang w:val="en-US"/>
            <w:rPrChange w:id="467" w:author="Vinh Trần" w:date="2021-07-30T09:50:00Z">
              <w:rPr>
                <w:rFonts w:cstheme="minorHAnsi"/>
                <w:sz w:val="24"/>
                <w:szCs w:val="24"/>
                <w:lang w:val="en-US"/>
              </w:rPr>
            </w:rPrChange>
          </w:rPr>
          <w:t xml:space="preserve"> of</w:t>
        </w:r>
      </w:ins>
      <w:del w:id="468" w:author="acer" w:date="2021-07-27T20:09:00Z">
        <w:r w:rsidRPr="00F86CCE" w:rsidDel="00E011DB">
          <w:rPr>
            <w:rFonts w:ascii="Arial" w:hAnsi="Arial" w:cs="Arial"/>
            <w:sz w:val="24"/>
            <w:szCs w:val="24"/>
            <w:lang w:val="en-US"/>
            <w:rPrChange w:id="469" w:author="Vinh Trần" w:date="2021-07-30T09:50:00Z">
              <w:rPr>
                <w:rFonts w:cstheme="minorHAnsi"/>
                <w:sz w:val="24"/>
                <w:szCs w:val="24"/>
                <w:lang w:val="en-US"/>
              </w:rPr>
            </w:rPrChange>
          </w:rPr>
          <w:delText>s</w:delText>
        </w:r>
      </w:del>
      <w:ins w:id="470" w:author="acer" w:date="2021-07-27T20:09:00Z">
        <w:r w:rsidR="00E011DB" w:rsidRPr="00F86CCE">
          <w:rPr>
            <w:rFonts w:ascii="Arial" w:hAnsi="Arial" w:cs="Arial"/>
            <w:sz w:val="24"/>
            <w:szCs w:val="24"/>
            <w:lang w:val="en-US"/>
            <w:rPrChange w:id="471" w:author="Vinh Trần" w:date="2021-07-30T09:50:00Z">
              <w:rPr>
                <w:rFonts w:cstheme="minorHAnsi"/>
                <w:sz w:val="24"/>
                <w:szCs w:val="24"/>
                <w:lang w:val="en-US"/>
              </w:rPr>
            </w:rPrChange>
          </w:rPr>
          <w:t xml:space="preserve"> User’s Connection</w:t>
        </w:r>
      </w:ins>
      <w:r w:rsidRPr="00F86CCE">
        <w:rPr>
          <w:rFonts w:ascii="Arial" w:hAnsi="Arial" w:cs="Arial"/>
          <w:sz w:val="24"/>
          <w:szCs w:val="24"/>
          <w:lang w:val="en-US"/>
          <w:rPrChange w:id="472" w:author="Vinh Trần" w:date="2021-07-30T09:50:00Z">
            <w:rPr>
              <w:rFonts w:cstheme="minorHAnsi"/>
              <w:sz w:val="24"/>
              <w:szCs w:val="24"/>
              <w:lang w:val="en-US"/>
            </w:rPr>
          </w:rPrChange>
        </w:rPr>
        <w:t>:</w:t>
      </w:r>
      <w:r w:rsidR="007539BE" w:rsidRPr="00F86CCE">
        <w:rPr>
          <w:rFonts w:ascii="Arial" w:hAnsi="Arial" w:cs="Arial"/>
          <w:noProof/>
          <w:lang w:val="en-US"/>
          <w:rPrChange w:id="473" w:author="Vinh Trần" w:date="2021-07-30T09:50:00Z">
            <w:rPr>
              <w:noProof/>
              <w:lang w:val="en-US"/>
            </w:rPr>
          </w:rPrChange>
        </w:rPr>
        <w:drawing>
          <wp:inline distT="0" distB="0" distL="0" distR="0" wp14:anchorId="373CBF4C" wp14:editId="16022337">
            <wp:extent cx="5731510" cy="55499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554990"/>
                    </a:xfrm>
                    <a:prstGeom prst="rect">
                      <a:avLst/>
                    </a:prstGeom>
                  </pic:spPr>
                </pic:pic>
              </a:graphicData>
            </a:graphic>
          </wp:inline>
        </w:drawing>
      </w:r>
    </w:p>
    <w:p w14:paraId="4B45BD35" w14:textId="77777777" w:rsidR="00981C62" w:rsidRPr="00F86CCE" w:rsidRDefault="00981C62" w:rsidP="00981C62">
      <w:pPr>
        <w:pStyle w:val="ListParagraph"/>
        <w:rPr>
          <w:rFonts w:ascii="Arial" w:hAnsi="Arial" w:cs="Arial"/>
          <w:sz w:val="24"/>
          <w:szCs w:val="24"/>
          <w:lang w:val="en-US"/>
          <w:rPrChange w:id="474" w:author="Vinh Trần" w:date="2021-07-30T09:50:00Z">
            <w:rPr>
              <w:rFonts w:cstheme="minorHAnsi"/>
              <w:sz w:val="24"/>
              <w:szCs w:val="24"/>
              <w:lang w:val="en-US"/>
            </w:rPr>
          </w:rPrChange>
        </w:rPr>
      </w:pPr>
      <w:r w:rsidRPr="00F86CCE">
        <w:rPr>
          <w:rFonts w:ascii="Arial" w:hAnsi="Arial" w:cs="Arial"/>
          <w:sz w:val="24"/>
          <w:szCs w:val="24"/>
          <w:lang w:val="en-US"/>
          <w:rPrChange w:id="475" w:author="Vinh Trần" w:date="2021-07-30T09:50:00Z">
            <w:rPr>
              <w:rFonts w:cstheme="minorHAnsi"/>
              <w:sz w:val="24"/>
              <w:szCs w:val="24"/>
              <w:lang w:val="en-US"/>
            </w:rPr>
          </w:rPrChange>
        </w:rPr>
        <w:t>- Search: To find related articles or products that customers need to find on our website</w:t>
      </w:r>
    </w:p>
    <w:p w14:paraId="4D788660" w14:textId="03D5087A" w:rsidR="00981C62" w:rsidRPr="00F86CCE" w:rsidRDefault="00981C62" w:rsidP="00981C62">
      <w:pPr>
        <w:pStyle w:val="ListParagraph"/>
        <w:rPr>
          <w:rFonts w:ascii="Arial" w:hAnsi="Arial" w:cs="Arial"/>
          <w:sz w:val="24"/>
          <w:szCs w:val="24"/>
          <w:lang w:val="en-US"/>
          <w:rPrChange w:id="476" w:author="Vinh Trần" w:date="2021-07-30T09:50:00Z">
            <w:rPr>
              <w:rFonts w:cstheme="minorHAnsi"/>
              <w:sz w:val="24"/>
              <w:szCs w:val="24"/>
              <w:lang w:val="en-US"/>
            </w:rPr>
          </w:rPrChange>
        </w:rPr>
      </w:pPr>
      <w:r w:rsidRPr="00F86CCE">
        <w:rPr>
          <w:rFonts w:ascii="Arial" w:hAnsi="Arial" w:cs="Arial"/>
          <w:sz w:val="24"/>
          <w:szCs w:val="24"/>
          <w:lang w:val="en-US"/>
          <w:rPrChange w:id="477" w:author="Vinh Trần" w:date="2021-07-30T09:50:00Z">
            <w:rPr>
              <w:rFonts w:cstheme="minorHAnsi"/>
              <w:sz w:val="24"/>
              <w:szCs w:val="24"/>
              <w:lang w:val="en-US"/>
            </w:rPr>
          </w:rPrChange>
        </w:rPr>
        <w:t>- Wishlist:</w:t>
      </w:r>
      <w:ins w:id="478" w:author="acer" w:date="2021-07-27T20:13:00Z">
        <w:r w:rsidR="0062741A" w:rsidRPr="00F86CCE">
          <w:rPr>
            <w:rFonts w:ascii="Arial" w:hAnsi="Arial" w:cs="Arial"/>
            <w:sz w:val="24"/>
            <w:szCs w:val="24"/>
            <w:lang w:val="en-US"/>
            <w:rPrChange w:id="479" w:author="Vinh Trần" w:date="2021-07-30T09:50:00Z">
              <w:rPr>
                <w:rFonts w:cstheme="minorHAnsi"/>
                <w:sz w:val="24"/>
                <w:szCs w:val="24"/>
                <w:lang w:val="en-US"/>
              </w:rPr>
            </w:rPrChange>
          </w:rPr>
          <w:t xml:space="preserve"> To </w:t>
        </w:r>
      </w:ins>
      <w:del w:id="480" w:author="acer" w:date="2021-07-27T20:13:00Z">
        <w:r w:rsidRPr="00F86CCE" w:rsidDel="0062741A">
          <w:rPr>
            <w:rFonts w:ascii="Arial" w:hAnsi="Arial" w:cs="Arial"/>
            <w:sz w:val="24"/>
            <w:szCs w:val="24"/>
            <w:lang w:val="en-US"/>
            <w:rPrChange w:id="481" w:author="Vinh Trần" w:date="2021-07-30T09:50:00Z">
              <w:rPr>
                <w:rFonts w:cstheme="minorHAnsi"/>
                <w:sz w:val="24"/>
                <w:szCs w:val="24"/>
                <w:lang w:val="en-US"/>
              </w:rPr>
            </w:rPrChange>
          </w:rPr>
          <w:delText xml:space="preserve"> H</w:delText>
        </w:r>
      </w:del>
      <w:ins w:id="482" w:author="acer" w:date="2021-07-27T20:13:00Z">
        <w:r w:rsidR="0062741A" w:rsidRPr="00F86CCE">
          <w:rPr>
            <w:rFonts w:ascii="Arial" w:hAnsi="Arial" w:cs="Arial"/>
            <w:sz w:val="24"/>
            <w:szCs w:val="24"/>
            <w:lang w:val="en-US"/>
            <w:rPrChange w:id="483" w:author="Vinh Trần" w:date="2021-07-30T09:50:00Z">
              <w:rPr>
                <w:rFonts w:cstheme="minorHAnsi"/>
                <w:sz w:val="24"/>
                <w:szCs w:val="24"/>
                <w:lang w:val="en-US"/>
              </w:rPr>
            </w:rPrChange>
          </w:rPr>
          <w:t>h</w:t>
        </w:r>
      </w:ins>
      <w:r w:rsidRPr="00F86CCE">
        <w:rPr>
          <w:rFonts w:ascii="Arial" w:hAnsi="Arial" w:cs="Arial"/>
          <w:sz w:val="24"/>
          <w:szCs w:val="24"/>
          <w:lang w:val="en-US"/>
          <w:rPrChange w:id="484" w:author="Vinh Trần" w:date="2021-07-30T09:50:00Z">
            <w:rPr>
              <w:rFonts w:cstheme="minorHAnsi"/>
              <w:sz w:val="24"/>
              <w:szCs w:val="24"/>
              <w:lang w:val="en-US"/>
            </w:rPr>
          </w:rPrChange>
        </w:rPr>
        <w:t xml:space="preserve">elp customers save their interest and favorite products, </w:t>
      </w:r>
      <w:proofErr w:type="gramStart"/>
      <w:r w:rsidRPr="00F86CCE">
        <w:rPr>
          <w:rFonts w:ascii="Arial" w:hAnsi="Arial" w:cs="Arial"/>
          <w:sz w:val="24"/>
          <w:szCs w:val="24"/>
          <w:lang w:val="en-US"/>
          <w:rPrChange w:id="485" w:author="Vinh Trần" w:date="2021-07-30T09:50:00Z">
            <w:rPr>
              <w:rFonts w:cstheme="minorHAnsi"/>
              <w:sz w:val="24"/>
              <w:szCs w:val="24"/>
              <w:lang w:val="en-US"/>
            </w:rPr>
          </w:rPrChange>
        </w:rPr>
        <w:t>track</w:t>
      </w:r>
      <w:proofErr w:type="gramEnd"/>
      <w:r w:rsidRPr="00F86CCE">
        <w:rPr>
          <w:rFonts w:ascii="Arial" w:hAnsi="Arial" w:cs="Arial"/>
          <w:sz w:val="24"/>
          <w:szCs w:val="24"/>
          <w:lang w:val="en-US"/>
          <w:rPrChange w:id="486" w:author="Vinh Trần" w:date="2021-07-30T09:50:00Z">
            <w:rPr>
              <w:rFonts w:cstheme="minorHAnsi"/>
              <w:sz w:val="24"/>
              <w:szCs w:val="24"/>
              <w:lang w:val="en-US"/>
            </w:rPr>
          </w:rPrChange>
        </w:rPr>
        <w:t xml:space="preserve"> and purchase products. </w:t>
      </w:r>
      <w:ins w:id="487" w:author="acer" w:date="2021-07-27T20:14:00Z">
        <w:r w:rsidR="0062741A" w:rsidRPr="00F86CCE">
          <w:rPr>
            <w:rFonts w:ascii="Arial" w:hAnsi="Arial" w:cs="Arial"/>
            <w:sz w:val="24"/>
            <w:szCs w:val="24"/>
            <w:lang w:val="en-US"/>
            <w:rPrChange w:id="488" w:author="Vinh Trần" w:date="2021-07-30T09:50:00Z">
              <w:rPr>
                <w:rFonts w:cstheme="minorHAnsi"/>
                <w:sz w:val="24"/>
                <w:szCs w:val="24"/>
                <w:lang w:val="en-US"/>
              </w:rPr>
            </w:rPrChange>
          </w:rPr>
          <w:t xml:space="preserve">To </w:t>
        </w:r>
      </w:ins>
      <w:del w:id="489" w:author="acer" w:date="2021-07-27T20:14:00Z">
        <w:r w:rsidRPr="00F86CCE" w:rsidDel="0062741A">
          <w:rPr>
            <w:rFonts w:ascii="Arial" w:hAnsi="Arial" w:cs="Arial"/>
            <w:sz w:val="24"/>
            <w:szCs w:val="24"/>
            <w:lang w:val="en-US"/>
            <w:rPrChange w:id="490" w:author="Vinh Trần" w:date="2021-07-30T09:50:00Z">
              <w:rPr>
                <w:rFonts w:cstheme="minorHAnsi"/>
                <w:sz w:val="24"/>
                <w:szCs w:val="24"/>
                <w:lang w:val="en-US"/>
              </w:rPr>
            </w:rPrChange>
          </w:rPr>
          <w:delText>H</w:delText>
        </w:r>
      </w:del>
      <w:ins w:id="491" w:author="acer" w:date="2021-07-27T20:14:00Z">
        <w:r w:rsidR="0062741A" w:rsidRPr="00F86CCE">
          <w:rPr>
            <w:rFonts w:ascii="Arial" w:hAnsi="Arial" w:cs="Arial"/>
            <w:sz w:val="24"/>
            <w:szCs w:val="24"/>
            <w:lang w:val="en-US"/>
            <w:rPrChange w:id="492" w:author="Vinh Trần" w:date="2021-07-30T09:50:00Z">
              <w:rPr>
                <w:rFonts w:cstheme="minorHAnsi"/>
                <w:sz w:val="24"/>
                <w:szCs w:val="24"/>
                <w:lang w:val="en-US"/>
              </w:rPr>
            </w:rPrChange>
          </w:rPr>
          <w:t>h</w:t>
        </w:r>
      </w:ins>
      <w:r w:rsidRPr="00F86CCE">
        <w:rPr>
          <w:rFonts w:ascii="Arial" w:hAnsi="Arial" w:cs="Arial"/>
          <w:sz w:val="24"/>
          <w:szCs w:val="24"/>
          <w:lang w:val="en-US"/>
          <w:rPrChange w:id="493" w:author="Vinh Trần" w:date="2021-07-30T09:50:00Z">
            <w:rPr>
              <w:rFonts w:cstheme="minorHAnsi"/>
              <w:sz w:val="24"/>
              <w:szCs w:val="24"/>
              <w:lang w:val="en-US"/>
            </w:rPr>
          </w:rPrChange>
        </w:rPr>
        <w:t xml:space="preserve">elp sellers know </w:t>
      </w:r>
      <w:del w:id="494" w:author="acer" w:date="2021-07-27T20:15:00Z">
        <w:r w:rsidRPr="00F86CCE" w:rsidDel="0062741A">
          <w:rPr>
            <w:rFonts w:ascii="Arial" w:hAnsi="Arial" w:cs="Arial"/>
            <w:sz w:val="24"/>
            <w:szCs w:val="24"/>
            <w:lang w:val="en-US"/>
            <w:rPrChange w:id="495" w:author="Vinh Trần" w:date="2021-07-30T09:50:00Z">
              <w:rPr>
                <w:rFonts w:cstheme="minorHAnsi"/>
                <w:sz w:val="24"/>
                <w:szCs w:val="24"/>
                <w:lang w:val="en-US"/>
              </w:rPr>
            </w:rPrChange>
          </w:rPr>
          <w:delText xml:space="preserve">what </w:delText>
        </w:r>
      </w:del>
      <w:ins w:id="496" w:author="acer" w:date="2021-07-27T20:15:00Z">
        <w:r w:rsidR="0062741A" w:rsidRPr="00F86CCE">
          <w:rPr>
            <w:rFonts w:ascii="Arial" w:hAnsi="Arial" w:cs="Arial"/>
            <w:sz w:val="24"/>
            <w:szCs w:val="24"/>
            <w:lang w:val="en-US"/>
            <w:rPrChange w:id="497" w:author="Vinh Trần" w:date="2021-07-30T09:50:00Z">
              <w:rPr>
                <w:rFonts w:cstheme="minorHAnsi"/>
                <w:sz w:val="24"/>
                <w:szCs w:val="24"/>
                <w:lang w:val="en-US"/>
              </w:rPr>
            </w:rPrChange>
          </w:rPr>
          <w:t xml:space="preserve">which </w:t>
        </w:r>
      </w:ins>
      <w:r w:rsidRPr="00F86CCE">
        <w:rPr>
          <w:rFonts w:ascii="Arial" w:hAnsi="Arial" w:cs="Arial"/>
          <w:sz w:val="24"/>
          <w:szCs w:val="24"/>
          <w:lang w:val="en-US"/>
          <w:rPrChange w:id="498" w:author="Vinh Trần" w:date="2021-07-30T09:50:00Z">
            <w:rPr>
              <w:rFonts w:cstheme="minorHAnsi"/>
              <w:sz w:val="24"/>
              <w:szCs w:val="24"/>
              <w:lang w:val="en-US"/>
            </w:rPr>
          </w:rPrChange>
        </w:rPr>
        <w:t>products customers are interested in</w:t>
      </w:r>
      <w:del w:id="499" w:author="acer" w:date="2021-07-27T20:16:00Z">
        <w:r w:rsidRPr="00F86CCE" w:rsidDel="0062741A">
          <w:rPr>
            <w:rFonts w:ascii="Arial" w:hAnsi="Arial" w:cs="Arial"/>
            <w:sz w:val="24"/>
            <w:szCs w:val="24"/>
            <w:lang w:val="en-US"/>
            <w:rPrChange w:id="500" w:author="Vinh Trần" w:date="2021-07-30T09:50:00Z">
              <w:rPr>
                <w:rFonts w:cstheme="minorHAnsi"/>
                <w:sz w:val="24"/>
                <w:szCs w:val="24"/>
                <w:lang w:val="en-US"/>
              </w:rPr>
            </w:rPrChange>
          </w:rPr>
          <w:delText xml:space="preserve">, </w:delText>
        </w:r>
      </w:del>
      <w:ins w:id="501" w:author="acer" w:date="2021-07-27T20:16:00Z">
        <w:r w:rsidR="0062741A" w:rsidRPr="00F86CCE">
          <w:rPr>
            <w:rFonts w:ascii="Arial" w:hAnsi="Arial" w:cs="Arial"/>
            <w:sz w:val="24"/>
            <w:szCs w:val="24"/>
            <w:lang w:val="en-US"/>
            <w:rPrChange w:id="502" w:author="Vinh Trần" w:date="2021-07-30T09:50:00Z">
              <w:rPr>
                <w:rFonts w:cstheme="minorHAnsi"/>
                <w:sz w:val="24"/>
                <w:szCs w:val="24"/>
                <w:lang w:val="en-US"/>
              </w:rPr>
            </w:rPrChange>
          </w:rPr>
          <w:t xml:space="preserve"> in </w:t>
        </w:r>
        <w:proofErr w:type="spellStart"/>
        <w:r w:rsidR="0062741A" w:rsidRPr="00F86CCE">
          <w:rPr>
            <w:rFonts w:ascii="Arial" w:hAnsi="Arial" w:cs="Arial"/>
            <w:sz w:val="24"/>
            <w:szCs w:val="24"/>
            <w:lang w:val="en-US"/>
            <w:rPrChange w:id="503" w:author="Vinh Trần" w:date="2021-07-30T09:50:00Z">
              <w:rPr>
                <w:rFonts w:cstheme="minorHAnsi"/>
                <w:sz w:val="24"/>
                <w:szCs w:val="24"/>
                <w:lang w:val="en-US"/>
              </w:rPr>
            </w:rPrChange>
          </w:rPr>
          <w:t>oder</w:t>
        </w:r>
        <w:proofErr w:type="spellEnd"/>
        <w:r w:rsidR="0062741A" w:rsidRPr="00F86CCE">
          <w:rPr>
            <w:rFonts w:ascii="Arial" w:hAnsi="Arial" w:cs="Arial"/>
            <w:sz w:val="24"/>
            <w:szCs w:val="24"/>
            <w:lang w:val="en-US"/>
            <w:rPrChange w:id="504" w:author="Vinh Trần" w:date="2021-07-30T09:50:00Z">
              <w:rPr>
                <w:rFonts w:cstheme="minorHAnsi"/>
                <w:sz w:val="24"/>
                <w:szCs w:val="24"/>
                <w:lang w:val="en-US"/>
              </w:rPr>
            </w:rPrChange>
          </w:rPr>
          <w:t xml:space="preserve"> </w:t>
        </w:r>
      </w:ins>
      <w:r w:rsidRPr="00F86CCE">
        <w:rPr>
          <w:rFonts w:ascii="Arial" w:hAnsi="Arial" w:cs="Arial"/>
          <w:sz w:val="24"/>
          <w:szCs w:val="24"/>
          <w:lang w:val="en-US"/>
          <w:rPrChange w:id="505" w:author="Vinh Trần" w:date="2021-07-30T09:50:00Z">
            <w:rPr>
              <w:rFonts w:cstheme="minorHAnsi"/>
              <w:sz w:val="24"/>
              <w:szCs w:val="24"/>
              <w:lang w:val="en-US"/>
            </w:rPr>
          </w:rPrChange>
        </w:rPr>
        <w:t xml:space="preserve">to offer </w:t>
      </w:r>
      <w:ins w:id="506" w:author="acer" w:date="2021-07-27T20:16:00Z">
        <w:r w:rsidR="0062741A" w:rsidRPr="00F86CCE">
          <w:rPr>
            <w:rFonts w:ascii="Arial" w:hAnsi="Arial" w:cs="Arial"/>
            <w:sz w:val="24"/>
            <w:szCs w:val="24"/>
            <w:lang w:val="en-US"/>
            <w:rPrChange w:id="507" w:author="Vinh Trần" w:date="2021-07-30T09:50:00Z">
              <w:rPr>
                <w:rFonts w:cstheme="minorHAnsi"/>
                <w:sz w:val="24"/>
                <w:szCs w:val="24"/>
                <w:lang w:val="en-US"/>
              </w:rPr>
            </w:rPrChange>
          </w:rPr>
          <w:t xml:space="preserve">the </w:t>
        </w:r>
      </w:ins>
      <w:r w:rsidRPr="00F86CCE">
        <w:rPr>
          <w:rFonts w:ascii="Arial" w:hAnsi="Arial" w:cs="Arial"/>
          <w:sz w:val="24"/>
          <w:szCs w:val="24"/>
          <w:lang w:val="en-US"/>
          <w:rPrChange w:id="508" w:author="Vinh Trần" w:date="2021-07-30T09:50:00Z">
            <w:rPr>
              <w:rFonts w:cstheme="minorHAnsi"/>
              <w:sz w:val="24"/>
              <w:szCs w:val="24"/>
              <w:lang w:val="en-US"/>
            </w:rPr>
          </w:rPrChange>
        </w:rPr>
        <w:t xml:space="preserve">ways to reach </w:t>
      </w:r>
      <w:ins w:id="509" w:author="acer" w:date="2021-07-27T20:16:00Z">
        <w:r w:rsidR="0062741A" w:rsidRPr="00F86CCE">
          <w:rPr>
            <w:rFonts w:ascii="Arial" w:hAnsi="Arial" w:cs="Arial"/>
            <w:sz w:val="24"/>
            <w:szCs w:val="24"/>
            <w:lang w:val="en-US"/>
            <w:rPrChange w:id="510" w:author="Vinh Trần" w:date="2021-07-30T09:50:00Z">
              <w:rPr>
                <w:rFonts w:cstheme="minorHAnsi"/>
                <w:sz w:val="24"/>
                <w:szCs w:val="24"/>
                <w:lang w:val="en-US"/>
              </w:rPr>
            </w:rPrChange>
          </w:rPr>
          <w:t xml:space="preserve">the </w:t>
        </w:r>
      </w:ins>
      <w:r w:rsidRPr="00F86CCE">
        <w:rPr>
          <w:rFonts w:ascii="Arial" w:hAnsi="Arial" w:cs="Arial"/>
          <w:sz w:val="24"/>
          <w:szCs w:val="24"/>
          <w:lang w:val="en-US"/>
          <w:rPrChange w:id="511" w:author="Vinh Trần" w:date="2021-07-30T09:50:00Z">
            <w:rPr>
              <w:rFonts w:cstheme="minorHAnsi"/>
              <w:sz w:val="24"/>
              <w:szCs w:val="24"/>
              <w:lang w:val="en-US"/>
            </w:rPr>
          </w:rPrChange>
        </w:rPr>
        <w:t>customers.</w:t>
      </w:r>
    </w:p>
    <w:p w14:paraId="3E5FBE3D" w14:textId="13314B08" w:rsidR="002A5543" w:rsidRPr="00F86CCE" w:rsidRDefault="00981C62" w:rsidP="00981C62">
      <w:pPr>
        <w:pStyle w:val="ListParagraph"/>
        <w:rPr>
          <w:rFonts w:ascii="Arial" w:hAnsi="Arial" w:cs="Arial"/>
          <w:sz w:val="24"/>
          <w:szCs w:val="24"/>
          <w:lang w:val="en-US"/>
          <w:rPrChange w:id="512" w:author="Vinh Trần" w:date="2021-07-30T09:50:00Z">
            <w:rPr>
              <w:rFonts w:cstheme="minorHAnsi"/>
              <w:sz w:val="24"/>
              <w:szCs w:val="24"/>
              <w:lang w:val="en-US"/>
            </w:rPr>
          </w:rPrChange>
        </w:rPr>
      </w:pPr>
      <w:r w:rsidRPr="00F86CCE">
        <w:rPr>
          <w:rFonts w:ascii="Arial" w:hAnsi="Arial" w:cs="Arial"/>
          <w:sz w:val="24"/>
          <w:szCs w:val="24"/>
          <w:lang w:val="en-US"/>
          <w:rPrChange w:id="513" w:author="Vinh Trần" w:date="2021-07-30T09:50:00Z">
            <w:rPr>
              <w:rFonts w:cstheme="minorHAnsi"/>
              <w:sz w:val="24"/>
              <w:szCs w:val="24"/>
              <w:lang w:val="en-US"/>
            </w:rPr>
          </w:rPrChange>
        </w:rPr>
        <w:lastRenderedPageBreak/>
        <w:t xml:space="preserve">- Cart item: </w:t>
      </w:r>
      <w:ins w:id="514" w:author="acer" w:date="2021-07-27T20:16:00Z">
        <w:r w:rsidR="0062741A" w:rsidRPr="00F86CCE">
          <w:rPr>
            <w:rFonts w:ascii="Arial" w:hAnsi="Arial" w:cs="Arial"/>
            <w:sz w:val="24"/>
            <w:szCs w:val="24"/>
            <w:lang w:val="en-US"/>
            <w:rPrChange w:id="515" w:author="Vinh Trần" w:date="2021-07-30T09:50:00Z">
              <w:rPr>
                <w:rFonts w:cstheme="minorHAnsi"/>
                <w:sz w:val="24"/>
                <w:szCs w:val="24"/>
                <w:lang w:val="en-US"/>
              </w:rPr>
            </w:rPrChange>
          </w:rPr>
          <w:t xml:space="preserve">To </w:t>
        </w:r>
      </w:ins>
      <w:del w:id="516" w:author="acer" w:date="2021-07-27T20:16:00Z">
        <w:r w:rsidRPr="00F86CCE" w:rsidDel="0062741A">
          <w:rPr>
            <w:rFonts w:ascii="Arial" w:hAnsi="Arial" w:cs="Arial"/>
            <w:sz w:val="24"/>
            <w:szCs w:val="24"/>
            <w:lang w:val="en-US"/>
            <w:rPrChange w:id="517" w:author="Vinh Trần" w:date="2021-07-30T09:50:00Z">
              <w:rPr>
                <w:rFonts w:cstheme="minorHAnsi"/>
                <w:sz w:val="24"/>
                <w:szCs w:val="24"/>
                <w:lang w:val="en-US"/>
              </w:rPr>
            </w:rPrChange>
          </w:rPr>
          <w:delText>S</w:delText>
        </w:r>
      </w:del>
      <w:ins w:id="518" w:author="acer" w:date="2021-07-27T20:16:00Z">
        <w:r w:rsidR="0062741A" w:rsidRPr="00F86CCE">
          <w:rPr>
            <w:rFonts w:ascii="Arial" w:hAnsi="Arial" w:cs="Arial"/>
            <w:sz w:val="24"/>
            <w:szCs w:val="24"/>
            <w:lang w:val="en-US"/>
            <w:rPrChange w:id="519" w:author="Vinh Trần" w:date="2021-07-30T09:50:00Z">
              <w:rPr>
                <w:rFonts w:cstheme="minorHAnsi"/>
                <w:sz w:val="24"/>
                <w:szCs w:val="24"/>
                <w:lang w:val="en-US"/>
              </w:rPr>
            </w:rPrChange>
          </w:rPr>
          <w:t>s</w:t>
        </w:r>
      </w:ins>
      <w:r w:rsidRPr="00F86CCE">
        <w:rPr>
          <w:rFonts w:ascii="Arial" w:hAnsi="Arial" w:cs="Arial"/>
          <w:sz w:val="24"/>
          <w:szCs w:val="24"/>
          <w:lang w:val="en-US"/>
          <w:rPrChange w:id="520" w:author="Vinh Trần" w:date="2021-07-30T09:50:00Z">
            <w:rPr>
              <w:rFonts w:cstheme="minorHAnsi"/>
              <w:sz w:val="24"/>
              <w:szCs w:val="24"/>
              <w:lang w:val="en-US"/>
            </w:rPr>
          </w:rPrChange>
        </w:rPr>
        <w:t>ave the products selected by the customer into his shopping cart. When pointing to the cart, it will display the number of products and the price of the product the customer has selected. In addition, the window also displays the following items:</w:t>
      </w:r>
      <w:r w:rsidR="002A5543" w:rsidRPr="00F86CCE">
        <w:rPr>
          <w:rFonts w:ascii="Arial" w:hAnsi="Arial" w:cs="Arial"/>
          <w:noProof/>
          <w:lang w:val="en-US"/>
          <w:rPrChange w:id="521" w:author="Vinh Trần" w:date="2021-07-30T09:50:00Z">
            <w:rPr>
              <w:noProof/>
              <w:lang w:val="en-US"/>
            </w:rPr>
          </w:rPrChange>
        </w:rPr>
        <w:drawing>
          <wp:inline distT="0" distB="0" distL="0" distR="0" wp14:anchorId="12DFA3D3" wp14:editId="289C8934">
            <wp:extent cx="4610100" cy="36004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610100" cy="3600450"/>
                    </a:xfrm>
                    <a:prstGeom prst="rect">
                      <a:avLst/>
                    </a:prstGeom>
                  </pic:spPr>
                </pic:pic>
              </a:graphicData>
            </a:graphic>
          </wp:inline>
        </w:drawing>
      </w:r>
    </w:p>
    <w:p w14:paraId="5287B4AF" w14:textId="320ECF36" w:rsidR="002A5543" w:rsidRPr="00F86CCE" w:rsidRDefault="002A5543" w:rsidP="00B676BE">
      <w:pPr>
        <w:rPr>
          <w:rFonts w:ascii="Arial" w:hAnsi="Arial" w:cs="Arial"/>
          <w:b/>
          <w:bCs/>
          <w:sz w:val="24"/>
          <w:szCs w:val="24"/>
          <w:lang w:val="en-US"/>
          <w:rPrChange w:id="522" w:author="Vinh Trần" w:date="2021-07-30T09:50:00Z">
            <w:rPr>
              <w:rFonts w:cstheme="minorHAnsi"/>
              <w:b/>
              <w:bCs/>
              <w:sz w:val="24"/>
              <w:szCs w:val="24"/>
              <w:lang w:val="en-US"/>
            </w:rPr>
          </w:rPrChange>
        </w:rPr>
      </w:pPr>
      <w:r w:rsidRPr="00F86CCE">
        <w:rPr>
          <w:rFonts w:ascii="Arial" w:hAnsi="Arial" w:cs="Arial"/>
          <w:b/>
          <w:bCs/>
          <w:sz w:val="24"/>
          <w:szCs w:val="24"/>
          <w:lang w:val="en-US"/>
          <w:rPrChange w:id="523" w:author="Vinh Trần" w:date="2021-07-30T09:50:00Z">
            <w:rPr>
              <w:rFonts w:cstheme="minorHAnsi"/>
              <w:b/>
              <w:bCs/>
              <w:sz w:val="24"/>
              <w:szCs w:val="24"/>
              <w:lang w:val="en-US"/>
            </w:rPr>
          </w:rPrChange>
        </w:rPr>
        <w:t>View Cart:</w:t>
      </w:r>
      <w:r w:rsidR="00AF550B" w:rsidRPr="00F86CCE">
        <w:rPr>
          <w:rFonts w:ascii="Arial" w:hAnsi="Arial" w:cs="Arial"/>
          <w:b/>
          <w:bCs/>
          <w:sz w:val="24"/>
          <w:szCs w:val="24"/>
          <w:lang w:val="en-US"/>
          <w:rPrChange w:id="524" w:author="Vinh Trần" w:date="2021-07-30T09:50:00Z">
            <w:rPr>
              <w:rFonts w:cstheme="minorHAnsi"/>
              <w:b/>
              <w:bCs/>
              <w:sz w:val="24"/>
              <w:szCs w:val="24"/>
              <w:lang w:val="en-US"/>
            </w:rPr>
          </w:rPrChange>
        </w:rPr>
        <w:t xml:space="preserve"> </w:t>
      </w:r>
      <w:del w:id="525" w:author="acer" w:date="2021-07-27T20:18:00Z">
        <w:r w:rsidR="00AF550B" w:rsidRPr="00F86CCE" w:rsidDel="005119A2">
          <w:rPr>
            <w:rFonts w:ascii="Arial" w:hAnsi="Arial" w:cs="Arial"/>
            <w:b/>
            <w:bCs/>
            <w:sz w:val="24"/>
            <w:szCs w:val="24"/>
            <w:lang w:val="en-US"/>
            <w:rPrChange w:id="526" w:author="Vinh Trần" w:date="2021-07-30T09:50:00Z">
              <w:rPr>
                <w:rFonts w:cstheme="minorHAnsi"/>
                <w:b/>
                <w:bCs/>
                <w:sz w:val="24"/>
                <w:szCs w:val="24"/>
                <w:lang w:val="en-US"/>
              </w:rPr>
            </w:rPrChange>
          </w:rPr>
          <w:delText>Said above</w:delText>
        </w:r>
      </w:del>
      <w:ins w:id="527" w:author="acer" w:date="2021-07-27T20:18:00Z">
        <w:r w:rsidR="005119A2" w:rsidRPr="00F86CCE">
          <w:rPr>
            <w:rFonts w:ascii="Arial" w:hAnsi="Arial" w:cs="Arial"/>
            <w:b/>
            <w:bCs/>
            <w:sz w:val="24"/>
            <w:szCs w:val="24"/>
            <w:lang w:val="en-US"/>
            <w:rPrChange w:id="528" w:author="Vinh Trần" w:date="2021-07-30T09:50:00Z">
              <w:rPr>
                <w:rFonts w:cstheme="minorHAnsi"/>
                <w:b/>
                <w:bCs/>
                <w:sz w:val="24"/>
                <w:szCs w:val="24"/>
                <w:lang w:val="en-US"/>
              </w:rPr>
            </w:rPrChange>
          </w:rPr>
          <w:t>Go to the Cart page in detail</w:t>
        </w:r>
      </w:ins>
    </w:p>
    <w:p w14:paraId="22802C2A" w14:textId="3A2E8709" w:rsidR="002A5543" w:rsidRPr="00F86CCE" w:rsidRDefault="002A5543" w:rsidP="00B676BE">
      <w:pPr>
        <w:rPr>
          <w:rFonts w:ascii="Arial" w:hAnsi="Arial" w:cs="Arial"/>
          <w:b/>
          <w:bCs/>
          <w:sz w:val="24"/>
          <w:szCs w:val="24"/>
          <w:lang w:val="en-US"/>
          <w:rPrChange w:id="529" w:author="Vinh Trần" w:date="2021-07-30T09:50:00Z">
            <w:rPr>
              <w:rFonts w:cstheme="minorHAnsi"/>
              <w:b/>
              <w:bCs/>
              <w:sz w:val="24"/>
              <w:szCs w:val="24"/>
              <w:lang w:val="en-US"/>
            </w:rPr>
          </w:rPrChange>
        </w:rPr>
      </w:pPr>
      <w:r w:rsidRPr="00F86CCE">
        <w:rPr>
          <w:rFonts w:ascii="Arial" w:hAnsi="Arial" w:cs="Arial"/>
          <w:b/>
          <w:bCs/>
          <w:sz w:val="24"/>
          <w:szCs w:val="24"/>
          <w:lang w:val="en-US"/>
          <w:rPrChange w:id="530" w:author="Vinh Trần" w:date="2021-07-30T09:50:00Z">
            <w:rPr>
              <w:rFonts w:cstheme="minorHAnsi"/>
              <w:b/>
              <w:bCs/>
              <w:sz w:val="24"/>
              <w:szCs w:val="24"/>
              <w:lang w:val="en-US"/>
            </w:rPr>
          </w:rPrChange>
        </w:rPr>
        <w:t>Checkout:</w:t>
      </w:r>
      <w:ins w:id="531" w:author="acer" w:date="2021-07-27T20:18:00Z">
        <w:r w:rsidR="005119A2" w:rsidRPr="00F86CCE">
          <w:rPr>
            <w:rFonts w:ascii="Arial" w:hAnsi="Arial" w:cs="Arial"/>
            <w:b/>
            <w:bCs/>
            <w:sz w:val="24"/>
            <w:szCs w:val="24"/>
            <w:lang w:val="en-US"/>
            <w:rPrChange w:id="532" w:author="Vinh Trần" w:date="2021-07-30T09:50:00Z">
              <w:rPr>
                <w:rFonts w:cstheme="minorHAnsi"/>
                <w:b/>
                <w:bCs/>
                <w:sz w:val="24"/>
                <w:szCs w:val="24"/>
                <w:lang w:val="en-US"/>
              </w:rPr>
            </w:rPrChange>
          </w:rPr>
          <w:t xml:space="preserve"> Go to the Checkout page</w:t>
        </w:r>
      </w:ins>
    </w:p>
    <w:p w14:paraId="7BE9B805" w14:textId="483E776E" w:rsidR="002A5543" w:rsidRPr="00F86CCE" w:rsidRDefault="002A5543" w:rsidP="00B676BE">
      <w:pPr>
        <w:rPr>
          <w:rFonts w:ascii="Arial" w:hAnsi="Arial" w:cs="Arial"/>
          <w:sz w:val="24"/>
          <w:szCs w:val="24"/>
          <w:lang w:val="en-US"/>
          <w:rPrChange w:id="533" w:author="Vinh Trần" w:date="2021-07-30T09:50:00Z">
            <w:rPr>
              <w:rFonts w:cstheme="minorHAnsi"/>
              <w:sz w:val="24"/>
              <w:szCs w:val="24"/>
              <w:lang w:val="en-US"/>
            </w:rPr>
          </w:rPrChange>
        </w:rPr>
      </w:pPr>
      <w:r w:rsidRPr="00F86CCE">
        <w:rPr>
          <w:rFonts w:ascii="Arial" w:hAnsi="Arial" w:cs="Arial"/>
          <w:noProof/>
          <w:lang w:val="en-US"/>
          <w:rPrChange w:id="534" w:author="Vinh Trần" w:date="2021-07-30T09:50:00Z">
            <w:rPr>
              <w:noProof/>
              <w:lang w:val="en-US"/>
            </w:rPr>
          </w:rPrChange>
        </w:rPr>
        <w:drawing>
          <wp:inline distT="0" distB="0" distL="0" distR="0" wp14:anchorId="46CDD510" wp14:editId="51370EC5">
            <wp:extent cx="5731510" cy="267589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2675890"/>
                    </a:xfrm>
                    <a:prstGeom prst="rect">
                      <a:avLst/>
                    </a:prstGeom>
                  </pic:spPr>
                </pic:pic>
              </a:graphicData>
            </a:graphic>
          </wp:inline>
        </w:drawing>
      </w:r>
    </w:p>
    <w:p w14:paraId="1F7884F7" w14:textId="222FE1F9" w:rsidR="002A5543" w:rsidRPr="00F86CCE" w:rsidRDefault="002A5543" w:rsidP="002A5543">
      <w:pPr>
        <w:pStyle w:val="ListParagraph"/>
        <w:numPr>
          <w:ilvl w:val="0"/>
          <w:numId w:val="15"/>
        </w:numPr>
        <w:rPr>
          <w:rFonts w:ascii="Arial" w:hAnsi="Arial" w:cs="Arial"/>
          <w:sz w:val="24"/>
          <w:szCs w:val="24"/>
          <w:lang w:val="en-US"/>
          <w:rPrChange w:id="535" w:author="Vinh Trần" w:date="2021-07-30T09:50:00Z">
            <w:rPr>
              <w:rFonts w:cstheme="minorHAnsi"/>
              <w:sz w:val="24"/>
              <w:szCs w:val="24"/>
              <w:lang w:val="en-US"/>
            </w:rPr>
          </w:rPrChange>
        </w:rPr>
      </w:pPr>
      <w:r w:rsidRPr="00F86CCE">
        <w:rPr>
          <w:rFonts w:ascii="Arial" w:hAnsi="Arial" w:cs="Arial"/>
          <w:sz w:val="24"/>
          <w:szCs w:val="24"/>
          <w:lang w:val="en-US"/>
          <w:rPrChange w:id="536" w:author="Vinh Trần" w:date="2021-07-30T09:50:00Z">
            <w:rPr>
              <w:rFonts w:cstheme="minorHAnsi"/>
              <w:sz w:val="24"/>
              <w:szCs w:val="24"/>
              <w:lang w:val="en-US"/>
            </w:rPr>
          </w:rPrChange>
        </w:rPr>
        <w:t xml:space="preserve">Login: </w:t>
      </w:r>
      <w:r w:rsidR="00981C62" w:rsidRPr="00F86CCE">
        <w:rPr>
          <w:rFonts w:ascii="Arial" w:hAnsi="Arial" w:cs="Arial"/>
          <w:sz w:val="24"/>
          <w:szCs w:val="24"/>
          <w:lang w:val="en-US"/>
          <w:rPrChange w:id="537" w:author="Vinh Trần" w:date="2021-07-30T09:50:00Z">
            <w:rPr>
              <w:rFonts w:cstheme="minorHAnsi"/>
              <w:sz w:val="24"/>
              <w:szCs w:val="24"/>
              <w:lang w:val="en-US"/>
            </w:rPr>
          </w:rPrChange>
        </w:rPr>
        <w:t>In this section, customers can register as a regular customer of the website or log in when they are already a loyal customer.</w:t>
      </w:r>
    </w:p>
    <w:p w14:paraId="0347ED6F" w14:textId="77777777" w:rsidR="002A5543" w:rsidRPr="00F86CCE" w:rsidRDefault="002A5543" w:rsidP="002A5543">
      <w:pPr>
        <w:pStyle w:val="ListParagraph"/>
        <w:rPr>
          <w:rFonts w:ascii="Arial" w:hAnsi="Arial" w:cs="Arial"/>
          <w:sz w:val="24"/>
          <w:szCs w:val="24"/>
          <w:lang w:val="en-US"/>
          <w:rPrChange w:id="538" w:author="Vinh Trần" w:date="2021-07-30T09:50:00Z">
            <w:rPr>
              <w:rFonts w:cstheme="minorHAnsi"/>
              <w:sz w:val="24"/>
              <w:szCs w:val="24"/>
              <w:lang w:val="en-US"/>
            </w:rPr>
          </w:rPrChange>
        </w:rPr>
      </w:pPr>
    </w:p>
    <w:p w14:paraId="4AD30F71" w14:textId="31A59745" w:rsidR="002A5543" w:rsidRPr="00F86CCE" w:rsidRDefault="002A5543" w:rsidP="002A5543">
      <w:pPr>
        <w:pStyle w:val="ListParagraph"/>
        <w:rPr>
          <w:rFonts w:ascii="Arial" w:hAnsi="Arial" w:cs="Arial"/>
          <w:sz w:val="24"/>
          <w:szCs w:val="24"/>
          <w:lang w:val="en-US"/>
          <w:rPrChange w:id="539" w:author="Vinh Trần" w:date="2021-07-30T09:50:00Z">
            <w:rPr>
              <w:rFonts w:cstheme="minorHAnsi"/>
              <w:sz w:val="24"/>
              <w:szCs w:val="24"/>
              <w:lang w:val="en-US"/>
            </w:rPr>
          </w:rPrChange>
        </w:rPr>
      </w:pPr>
      <w:r w:rsidRPr="00F86CCE">
        <w:rPr>
          <w:rFonts w:ascii="Arial" w:hAnsi="Arial" w:cs="Arial"/>
          <w:noProof/>
          <w:lang w:val="en-US"/>
          <w:rPrChange w:id="540" w:author="Vinh Trần" w:date="2021-07-30T09:50:00Z">
            <w:rPr>
              <w:noProof/>
              <w:lang w:val="en-US"/>
            </w:rPr>
          </w:rPrChange>
        </w:rPr>
        <w:lastRenderedPageBreak/>
        <w:drawing>
          <wp:inline distT="0" distB="0" distL="0" distR="0" wp14:anchorId="38A90011" wp14:editId="7FDC72F3">
            <wp:extent cx="5731510" cy="276923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2769235"/>
                    </a:xfrm>
                    <a:prstGeom prst="rect">
                      <a:avLst/>
                    </a:prstGeom>
                  </pic:spPr>
                </pic:pic>
              </a:graphicData>
            </a:graphic>
          </wp:inline>
        </w:drawing>
      </w:r>
    </w:p>
    <w:p w14:paraId="66740280" w14:textId="51FD3B18" w:rsidR="00B676BE" w:rsidRPr="00F86CCE" w:rsidRDefault="002A5543" w:rsidP="00B676BE">
      <w:pPr>
        <w:rPr>
          <w:rFonts w:ascii="Arial" w:hAnsi="Arial" w:cs="Arial"/>
          <w:sz w:val="24"/>
          <w:szCs w:val="24"/>
          <w:lang w:val="en-US"/>
          <w:rPrChange w:id="541" w:author="Vinh Trần" w:date="2021-07-30T09:50:00Z">
            <w:rPr>
              <w:rFonts w:cstheme="minorHAnsi"/>
              <w:sz w:val="24"/>
              <w:szCs w:val="24"/>
              <w:lang w:val="en-US"/>
            </w:rPr>
          </w:rPrChange>
        </w:rPr>
      </w:pPr>
      <w:r w:rsidRPr="00F86CCE">
        <w:rPr>
          <w:rFonts w:ascii="Arial" w:hAnsi="Arial" w:cs="Arial"/>
          <w:b/>
          <w:bCs/>
          <w:sz w:val="24"/>
          <w:szCs w:val="24"/>
          <w:lang w:val="en-US"/>
          <w:rPrChange w:id="542" w:author="Vinh Trần" w:date="2021-07-30T09:50:00Z">
            <w:rPr>
              <w:rFonts w:cstheme="minorHAnsi"/>
              <w:b/>
              <w:bCs/>
              <w:sz w:val="24"/>
              <w:szCs w:val="24"/>
              <w:lang w:val="en-US"/>
            </w:rPr>
          </w:rPrChange>
        </w:rPr>
        <w:t>Footer:</w:t>
      </w:r>
      <w:r w:rsidRPr="00F86CCE">
        <w:rPr>
          <w:rFonts w:ascii="Arial" w:hAnsi="Arial" w:cs="Arial"/>
          <w:sz w:val="24"/>
          <w:szCs w:val="24"/>
          <w:lang w:val="en-US"/>
          <w:rPrChange w:id="543" w:author="Vinh Trần" w:date="2021-07-30T09:50:00Z">
            <w:rPr>
              <w:rFonts w:cstheme="minorHAnsi"/>
              <w:sz w:val="24"/>
              <w:szCs w:val="24"/>
              <w:lang w:val="en-US"/>
            </w:rPr>
          </w:rPrChange>
        </w:rPr>
        <w:t xml:space="preserve"> </w:t>
      </w:r>
      <w:r w:rsidR="00981C62" w:rsidRPr="00F86CCE">
        <w:rPr>
          <w:rFonts w:ascii="Arial" w:hAnsi="Arial" w:cs="Arial"/>
          <w:sz w:val="24"/>
          <w:szCs w:val="24"/>
          <w:lang w:val="en-US"/>
          <w:rPrChange w:id="544" w:author="Vinh Trần" w:date="2021-07-30T09:50:00Z">
            <w:rPr>
              <w:rFonts w:cstheme="minorHAnsi"/>
              <w:sz w:val="24"/>
              <w:szCs w:val="24"/>
              <w:lang w:val="en-US"/>
            </w:rPr>
          </w:rPrChange>
        </w:rPr>
        <w:t>Company information, customer care and purchase terms.</w:t>
      </w:r>
    </w:p>
    <w:p w14:paraId="3A604C7A" w14:textId="57739B65" w:rsidR="002A5543" w:rsidRPr="00F86CCE" w:rsidRDefault="002A5543" w:rsidP="00B676BE">
      <w:pPr>
        <w:rPr>
          <w:rFonts w:ascii="Arial" w:hAnsi="Arial" w:cs="Arial"/>
          <w:sz w:val="24"/>
          <w:szCs w:val="24"/>
          <w:lang w:val="en-US"/>
          <w:rPrChange w:id="545" w:author="Vinh Trần" w:date="2021-07-30T09:50:00Z">
            <w:rPr>
              <w:rFonts w:cstheme="minorHAnsi"/>
              <w:sz w:val="24"/>
              <w:szCs w:val="24"/>
              <w:lang w:val="en-US"/>
            </w:rPr>
          </w:rPrChange>
        </w:rPr>
      </w:pPr>
      <w:r w:rsidRPr="00F86CCE">
        <w:rPr>
          <w:rFonts w:ascii="Arial" w:hAnsi="Arial" w:cs="Arial"/>
          <w:noProof/>
          <w:lang w:val="en-US"/>
          <w:rPrChange w:id="546" w:author="Vinh Trần" w:date="2021-07-30T09:50:00Z">
            <w:rPr>
              <w:noProof/>
              <w:lang w:val="en-US"/>
            </w:rPr>
          </w:rPrChange>
        </w:rPr>
        <w:drawing>
          <wp:inline distT="0" distB="0" distL="0" distR="0" wp14:anchorId="091D4A69" wp14:editId="6C361231">
            <wp:extent cx="5731510" cy="133794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1337945"/>
                    </a:xfrm>
                    <a:prstGeom prst="rect">
                      <a:avLst/>
                    </a:prstGeom>
                  </pic:spPr>
                </pic:pic>
              </a:graphicData>
            </a:graphic>
          </wp:inline>
        </w:drawing>
      </w:r>
    </w:p>
    <w:p w14:paraId="1983392F" w14:textId="520710C4" w:rsidR="00891F20" w:rsidRPr="00F86CCE" w:rsidRDefault="00981C62" w:rsidP="00891F20">
      <w:pPr>
        <w:rPr>
          <w:rFonts w:ascii="Arial" w:hAnsi="Arial" w:cs="Arial"/>
          <w:b/>
          <w:bCs/>
          <w:sz w:val="32"/>
          <w:szCs w:val="32"/>
          <w:lang w:val="en-US"/>
          <w:rPrChange w:id="547" w:author="Vinh Trần" w:date="2021-07-30T09:50:00Z">
            <w:rPr>
              <w:rFonts w:cstheme="minorHAnsi"/>
              <w:b/>
              <w:bCs/>
              <w:sz w:val="32"/>
              <w:szCs w:val="32"/>
              <w:lang w:val="en-US"/>
            </w:rPr>
          </w:rPrChange>
        </w:rPr>
      </w:pPr>
      <w:r w:rsidRPr="00F86CCE">
        <w:rPr>
          <w:rFonts w:ascii="Arial" w:hAnsi="Arial" w:cs="Arial"/>
          <w:b/>
          <w:bCs/>
          <w:sz w:val="32"/>
          <w:szCs w:val="32"/>
          <w:lang w:val="en-US"/>
          <w:rPrChange w:id="548" w:author="Vinh Trần" w:date="2021-07-30T09:50:00Z">
            <w:rPr>
              <w:rFonts w:cstheme="minorHAnsi"/>
              <w:b/>
              <w:bCs/>
              <w:sz w:val="32"/>
              <w:szCs w:val="32"/>
              <w:lang w:val="en-US"/>
            </w:rPr>
          </w:rPrChange>
        </w:rPr>
        <w:t>About us</w:t>
      </w:r>
    </w:p>
    <w:p w14:paraId="741B10D5" w14:textId="32D97214" w:rsidR="00981C62" w:rsidRPr="00F86CCE" w:rsidRDefault="00981C62" w:rsidP="00891F20">
      <w:pPr>
        <w:rPr>
          <w:rFonts w:ascii="Arial" w:hAnsi="Arial" w:cs="Arial"/>
          <w:sz w:val="24"/>
          <w:szCs w:val="24"/>
          <w:lang w:val="en-US"/>
          <w:rPrChange w:id="549" w:author="Vinh Trần" w:date="2021-07-30T09:50:00Z">
            <w:rPr>
              <w:rFonts w:cstheme="minorHAnsi"/>
              <w:sz w:val="24"/>
              <w:szCs w:val="24"/>
              <w:lang w:val="en-US"/>
            </w:rPr>
          </w:rPrChange>
        </w:rPr>
      </w:pPr>
      <w:r w:rsidRPr="00F86CCE">
        <w:rPr>
          <w:rFonts w:ascii="Arial" w:hAnsi="Arial" w:cs="Arial"/>
          <w:noProof/>
          <w:lang w:val="en-US"/>
          <w:rPrChange w:id="550" w:author="Vinh Trần" w:date="2021-07-30T09:50:00Z">
            <w:rPr>
              <w:noProof/>
              <w:lang w:val="en-US"/>
            </w:rPr>
          </w:rPrChange>
        </w:rPr>
        <w:drawing>
          <wp:inline distT="0" distB="0" distL="0" distR="0" wp14:anchorId="5AFA395D" wp14:editId="32D796C6">
            <wp:extent cx="5731510" cy="2643505"/>
            <wp:effectExtent l="0" t="0" r="254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2643505"/>
                    </a:xfrm>
                    <a:prstGeom prst="rect">
                      <a:avLst/>
                    </a:prstGeom>
                  </pic:spPr>
                </pic:pic>
              </a:graphicData>
            </a:graphic>
          </wp:inline>
        </w:drawing>
      </w:r>
    </w:p>
    <w:p w14:paraId="32F61134" w14:textId="4024A24D" w:rsidR="00EB491F" w:rsidRPr="00F86CCE" w:rsidRDefault="00EB491F" w:rsidP="00EB491F">
      <w:pPr>
        <w:rPr>
          <w:rFonts w:ascii="Arial" w:hAnsi="Arial" w:cs="Arial"/>
          <w:b/>
          <w:bCs/>
          <w:lang w:val="en-US"/>
          <w:rPrChange w:id="551" w:author="Vinh Trần" w:date="2021-07-30T09:50:00Z">
            <w:rPr>
              <w:b/>
              <w:bCs/>
              <w:lang w:val="en-US"/>
            </w:rPr>
          </w:rPrChange>
        </w:rPr>
      </w:pPr>
      <w:r w:rsidRPr="00F86CCE">
        <w:rPr>
          <w:rFonts w:ascii="Arial" w:hAnsi="Arial" w:cs="Arial"/>
          <w:b/>
          <w:bCs/>
          <w:lang w:val="en-US"/>
          <w:rPrChange w:id="552" w:author="Vinh Trần" w:date="2021-07-30T09:50:00Z">
            <w:rPr>
              <w:b/>
              <w:bCs/>
              <w:lang w:val="en-US"/>
            </w:rPr>
          </w:rPrChange>
        </w:rPr>
        <w:t>My Team</w:t>
      </w:r>
      <w:ins w:id="553" w:author="acer" w:date="2021-07-27T20:21:00Z">
        <w:r w:rsidR="005119A2" w:rsidRPr="00F86CCE">
          <w:rPr>
            <w:rFonts w:ascii="Arial" w:hAnsi="Arial" w:cs="Arial"/>
            <w:b/>
            <w:bCs/>
            <w:lang w:val="en-US"/>
            <w:rPrChange w:id="554" w:author="Vinh Trần" w:date="2021-07-30T09:50:00Z">
              <w:rPr>
                <w:b/>
                <w:bCs/>
                <w:lang w:val="en-US"/>
              </w:rPr>
            </w:rPrChange>
          </w:rPr>
          <w:t>m</w:t>
        </w:r>
      </w:ins>
      <w:r w:rsidRPr="00F86CCE">
        <w:rPr>
          <w:rFonts w:ascii="Arial" w:hAnsi="Arial" w:cs="Arial"/>
          <w:b/>
          <w:bCs/>
          <w:lang w:val="en-US"/>
          <w:rPrChange w:id="555" w:author="Vinh Trần" w:date="2021-07-30T09:50:00Z">
            <w:rPr>
              <w:b/>
              <w:bCs/>
              <w:lang w:val="en-US"/>
            </w:rPr>
          </w:rPrChange>
        </w:rPr>
        <w:t>ates</w:t>
      </w:r>
    </w:p>
    <w:p w14:paraId="725B897C" w14:textId="671CE42F" w:rsidR="00EB491F" w:rsidRPr="00F86CCE" w:rsidRDefault="00EB491F" w:rsidP="00EB491F">
      <w:pPr>
        <w:rPr>
          <w:rFonts w:ascii="Arial" w:hAnsi="Arial" w:cs="Arial"/>
          <w:b/>
          <w:bCs/>
          <w:lang w:val="en-US"/>
          <w:rPrChange w:id="556" w:author="Vinh Trần" w:date="2021-07-30T09:50:00Z">
            <w:rPr>
              <w:b/>
              <w:bCs/>
              <w:lang w:val="en-US"/>
            </w:rPr>
          </w:rPrChange>
        </w:rPr>
      </w:pPr>
      <w:r w:rsidRPr="00F86CCE">
        <w:rPr>
          <w:rFonts w:ascii="Arial" w:hAnsi="Arial" w:cs="Arial"/>
          <w:noProof/>
          <w:lang w:val="en-US"/>
          <w:rPrChange w:id="557" w:author="Vinh Trần" w:date="2021-07-30T09:50:00Z">
            <w:rPr>
              <w:noProof/>
              <w:lang w:val="en-US"/>
            </w:rPr>
          </w:rPrChange>
        </w:rPr>
        <w:lastRenderedPageBreak/>
        <w:drawing>
          <wp:inline distT="0" distB="0" distL="0" distR="0" wp14:anchorId="5A6ABCBC" wp14:editId="3626538E">
            <wp:extent cx="5731510" cy="261239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2612390"/>
                    </a:xfrm>
                    <a:prstGeom prst="rect">
                      <a:avLst/>
                    </a:prstGeom>
                  </pic:spPr>
                </pic:pic>
              </a:graphicData>
            </a:graphic>
          </wp:inline>
        </w:drawing>
      </w:r>
    </w:p>
    <w:p w14:paraId="1254828D" w14:textId="5D8D93B7" w:rsidR="000C23D2" w:rsidRPr="00F86CCE" w:rsidRDefault="00EB491F" w:rsidP="000C23D2">
      <w:pPr>
        <w:rPr>
          <w:rFonts w:ascii="Arial" w:hAnsi="Arial" w:cs="Arial"/>
          <w:b/>
          <w:bCs/>
          <w:lang w:val="en-US"/>
          <w:rPrChange w:id="558" w:author="Vinh Trần" w:date="2021-07-30T09:50:00Z">
            <w:rPr>
              <w:b/>
              <w:bCs/>
              <w:lang w:val="en-US"/>
            </w:rPr>
          </w:rPrChange>
        </w:rPr>
      </w:pPr>
      <w:r w:rsidRPr="00F86CCE">
        <w:rPr>
          <w:rFonts w:ascii="Arial" w:hAnsi="Arial" w:cs="Arial"/>
          <w:b/>
          <w:bCs/>
          <w:lang w:val="en-US"/>
          <w:rPrChange w:id="559" w:author="Vinh Trần" w:date="2021-07-30T09:50:00Z">
            <w:rPr>
              <w:b/>
              <w:bCs/>
              <w:lang w:val="en-US"/>
            </w:rPr>
          </w:rPrChange>
        </w:rPr>
        <w:t xml:space="preserve">Our </w:t>
      </w:r>
      <w:proofErr w:type="gramStart"/>
      <w:r w:rsidRPr="00F86CCE">
        <w:rPr>
          <w:rFonts w:ascii="Arial" w:hAnsi="Arial" w:cs="Arial"/>
          <w:b/>
          <w:bCs/>
          <w:lang w:val="en-US"/>
          <w:rPrChange w:id="560" w:author="Vinh Trần" w:date="2021-07-30T09:50:00Z">
            <w:rPr>
              <w:b/>
              <w:bCs/>
              <w:lang w:val="en-US"/>
            </w:rPr>
          </w:rPrChange>
        </w:rPr>
        <w:t>Clients</w:t>
      </w:r>
      <w:proofErr w:type="gramEnd"/>
    </w:p>
    <w:p w14:paraId="1B68AEBF" w14:textId="127CB29F" w:rsidR="00EB491F" w:rsidRPr="00F86CCE" w:rsidRDefault="00EB491F" w:rsidP="000C23D2">
      <w:pPr>
        <w:rPr>
          <w:rFonts w:ascii="Arial" w:hAnsi="Arial" w:cs="Arial"/>
          <w:b/>
          <w:bCs/>
          <w:lang w:val="en-US"/>
          <w:rPrChange w:id="561" w:author="Vinh Trần" w:date="2021-07-30T09:50:00Z">
            <w:rPr>
              <w:b/>
              <w:bCs/>
              <w:lang w:val="en-US"/>
            </w:rPr>
          </w:rPrChange>
        </w:rPr>
      </w:pPr>
      <w:r w:rsidRPr="00F86CCE">
        <w:rPr>
          <w:rFonts w:ascii="Arial" w:hAnsi="Arial" w:cs="Arial"/>
          <w:noProof/>
          <w:lang w:val="en-US"/>
          <w:rPrChange w:id="562" w:author="Vinh Trần" w:date="2021-07-30T09:50:00Z">
            <w:rPr>
              <w:noProof/>
              <w:lang w:val="en-US"/>
            </w:rPr>
          </w:rPrChange>
        </w:rPr>
        <w:drawing>
          <wp:inline distT="0" distB="0" distL="0" distR="0" wp14:anchorId="54DD3CA0" wp14:editId="5558EC96">
            <wp:extent cx="5731510" cy="265112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2651125"/>
                    </a:xfrm>
                    <a:prstGeom prst="rect">
                      <a:avLst/>
                    </a:prstGeom>
                  </pic:spPr>
                </pic:pic>
              </a:graphicData>
            </a:graphic>
          </wp:inline>
        </w:drawing>
      </w:r>
    </w:p>
    <w:p w14:paraId="5D830F77" w14:textId="7AB8D148" w:rsidR="000C23D2" w:rsidRPr="00F86CCE" w:rsidRDefault="000C23D2" w:rsidP="000C23D2">
      <w:pPr>
        <w:rPr>
          <w:rFonts w:ascii="Arial" w:hAnsi="Arial" w:cs="Arial"/>
          <w:b/>
          <w:bCs/>
          <w:lang w:val="en-US"/>
          <w:rPrChange w:id="563" w:author="Vinh Trần" w:date="2021-07-30T09:50:00Z">
            <w:rPr>
              <w:b/>
              <w:bCs/>
              <w:lang w:val="en-US"/>
            </w:rPr>
          </w:rPrChange>
        </w:rPr>
      </w:pPr>
    </w:p>
    <w:p w14:paraId="5352A77C" w14:textId="1BA0C384" w:rsidR="00EB491F" w:rsidRPr="00F86CCE" w:rsidRDefault="00EB491F" w:rsidP="000C23D2">
      <w:pPr>
        <w:rPr>
          <w:rFonts w:ascii="Arial" w:hAnsi="Arial" w:cs="Arial"/>
          <w:lang w:val="en-US"/>
          <w:rPrChange w:id="564" w:author="Vinh Trần" w:date="2021-07-30T09:50:00Z">
            <w:rPr>
              <w:lang w:val="en-US"/>
            </w:rPr>
          </w:rPrChange>
        </w:rPr>
      </w:pPr>
    </w:p>
    <w:p w14:paraId="605F1802" w14:textId="36E1F912" w:rsidR="00EB491F" w:rsidRPr="00F86CCE" w:rsidRDefault="00C34A1C" w:rsidP="000C23D2">
      <w:pPr>
        <w:rPr>
          <w:rFonts w:ascii="Arial" w:hAnsi="Arial" w:cs="Arial"/>
          <w:b/>
          <w:bCs/>
          <w:lang w:val="en-US"/>
          <w:rPrChange w:id="565" w:author="Vinh Trần" w:date="2021-07-30T09:50:00Z">
            <w:rPr>
              <w:b/>
              <w:bCs/>
              <w:lang w:val="en-US"/>
            </w:rPr>
          </w:rPrChange>
        </w:rPr>
      </w:pPr>
      <w:r w:rsidRPr="00F86CCE">
        <w:rPr>
          <w:rFonts w:ascii="Arial" w:hAnsi="Arial" w:cs="Arial"/>
          <w:b/>
          <w:bCs/>
          <w:lang w:val="en-US"/>
          <w:rPrChange w:id="566" w:author="Vinh Trần" w:date="2021-07-30T09:50:00Z">
            <w:rPr>
              <w:b/>
              <w:bCs/>
              <w:lang w:val="en-US"/>
            </w:rPr>
          </w:rPrChange>
        </w:rPr>
        <w:t>6</w:t>
      </w:r>
      <w:r w:rsidR="00EB491F" w:rsidRPr="00F86CCE">
        <w:rPr>
          <w:rFonts w:ascii="Arial" w:hAnsi="Arial" w:cs="Arial"/>
          <w:b/>
          <w:bCs/>
          <w:lang w:val="en-US"/>
          <w:rPrChange w:id="567" w:author="Vinh Trần" w:date="2021-07-30T09:50:00Z">
            <w:rPr>
              <w:b/>
              <w:bCs/>
              <w:lang w:val="en-US"/>
            </w:rPr>
          </w:rPrChange>
        </w:rPr>
        <w:t>. User Guide</w:t>
      </w:r>
    </w:p>
    <w:p w14:paraId="5B923A04" w14:textId="6EAE7BBB" w:rsidR="00D8566B" w:rsidRPr="00F86CCE" w:rsidRDefault="00C34A1C" w:rsidP="000C23D2">
      <w:pPr>
        <w:rPr>
          <w:rFonts w:ascii="Arial" w:hAnsi="Arial" w:cs="Arial"/>
          <w:b/>
          <w:bCs/>
          <w:lang w:val="en-US"/>
          <w:rPrChange w:id="568" w:author="Vinh Trần" w:date="2021-07-30T09:50:00Z">
            <w:rPr>
              <w:b/>
              <w:bCs/>
              <w:lang w:val="en-US"/>
            </w:rPr>
          </w:rPrChange>
        </w:rPr>
      </w:pPr>
      <w:r w:rsidRPr="00F86CCE">
        <w:rPr>
          <w:rFonts w:ascii="Arial" w:hAnsi="Arial" w:cs="Arial"/>
          <w:b/>
          <w:bCs/>
          <w:lang w:val="en-US"/>
          <w:rPrChange w:id="569" w:author="Vinh Trần" w:date="2021-07-30T09:50:00Z">
            <w:rPr>
              <w:b/>
              <w:bCs/>
              <w:lang w:val="en-US"/>
            </w:rPr>
          </w:rPrChange>
        </w:rPr>
        <w:t>6</w:t>
      </w:r>
      <w:r w:rsidR="00D8566B" w:rsidRPr="00F86CCE">
        <w:rPr>
          <w:rFonts w:ascii="Arial" w:hAnsi="Arial" w:cs="Arial"/>
          <w:b/>
          <w:bCs/>
          <w:lang w:val="en-US"/>
          <w:rPrChange w:id="570" w:author="Vinh Trần" w:date="2021-07-30T09:50:00Z">
            <w:rPr>
              <w:b/>
              <w:bCs/>
              <w:lang w:val="en-US"/>
            </w:rPr>
          </w:rPrChange>
        </w:rPr>
        <w:t>.1. Site Map</w:t>
      </w:r>
    </w:p>
    <w:p w14:paraId="48B41309" w14:textId="3DB15F80" w:rsidR="0026508E" w:rsidRPr="00F86CCE" w:rsidRDefault="00261827" w:rsidP="000C23D2">
      <w:pPr>
        <w:rPr>
          <w:rFonts w:ascii="Arial" w:hAnsi="Arial" w:cs="Arial"/>
          <w:b/>
          <w:bCs/>
          <w:lang w:val="en-US"/>
          <w:rPrChange w:id="571" w:author="Vinh Trần" w:date="2021-07-30T09:50:00Z">
            <w:rPr>
              <w:b/>
              <w:bCs/>
              <w:lang w:val="en-US"/>
            </w:rPr>
          </w:rPrChange>
        </w:rPr>
      </w:pPr>
      <w:r w:rsidRPr="00F86CCE">
        <w:rPr>
          <w:rFonts w:ascii="Arial" w:hAnsi="Arial" w:cs="Arial"/>
          <w:b/>
          <w:bCs/>
          <w:noProof/>
          <w:lang w:val="en-US"/>
          <w:rPrChange w:id="572" w:author="Vinh Trần" w:date="2021-07-30T09:50:00Z">
            <w:rPr>
              <w:b/>
              <w:bCs/>
              <w:noProof/>
              <w:lang w:val="en-US"/>
            </w:rPr>
          </w:rPrChange>
        </w:rPr>
        <w:lastRenderedPageBreak/>
        <w:drawing>
          <wp:inline distT="0" distB="0" distL="0" distR="0" wp14:anchorId="58A97EFA" wp14:editId="16DEB8FD">
            <wp:extent cx="5562600" cy="4962525"/>
            <wp:effectExtent l="0" t="0" r="0" b="9525"/>
            <wp:docPr id="74" name="Picture 7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Diagram&#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562600" cy="4962525"/>
                    </a:xfrm>
                    <a:prstGeom prst="rect">
                      <a:avLst/>
                    </a:prstGeom>
                  </pic:spPr>
                </pic:pic>
              </a:graphicData>
            </a:graphic>
          </wp:inline>
        </w:drawing>
      </w:r>
    </w:p>
    <w:p w14:paraId="0B7A1D5C" w14:textId="1059B2B5" w:rsidR="0026508E" w:rsidRPr="00F86CCE" w:rsidRDefault="00C34A1C" w:rsidP="00261827">
      <w:pPr>
        <w:rPr>
          <w:rFonts w:ascii="Arial" w:hAnsi="Arial" w:cs="Arial"/>
          <w:b/>
          <w:bCs/>
          <w:lang w:val="en-US"/>
          <w:rPrChange w:id="573" w:author="Vinh Trần" w:date="2021-07-30T09:50:00Z">
            <w:rPr>
              <w:b/>
              <w:bCs/>
              <w:lang w:val="en-US"/>
            </w:rPr>
          </w:rPrChange>
        </w:rPr>
      </w:pPr>
      <w:r w:rsidRPr="00F86CCE">
        <w:rPr>
          <w:rFonts w:ascii="Arial" w:hAnsi="Arial" w:cs="Arial"/>
          <w:b/>
          <w:bCs/>
          <w:lang w:val="en-US"/>
          <w:rPrChange w:id="574" w:author="Vinh Trần" w:date="2021-07-30T09:50:00Z">
            <w:rPr>
              <w:b/>
              <w:bCs/>
              <w:lang w:val="en-US"/>
            </w:rPr>
          </w:rPrChange>
        </w:rPr>
        <w:t>6</w:t>
      </w:r>
      <w:r w:rsidR="0026508E" w:rsidRPr="00F86CCE">
        <w:rPr>
          <w:rFonts w:ascii="Arial" w:hAnsi="Arial" w:cs="Arial"/>
          <w:b/>
          <w:bCs/>
          <w:lang w:val="en-US"/>
          <w:rPrChange w:id="575" w:author="Vinh Trần" w:date="2021-07-30T09:50:00Z">
            <w:rPr>
              <w:b/>
              <w:bCs/>
              <w:lang w:val="en-US"/>
            </w:rPr>
          </w:rPrChange>
        </w:rPr>
        <w:t>.2 User</w:t>
      </w:r>
      <w:del w:id="576" w:author="acer" w:date="2021-07-27T19:39:00Z">
        <w:r w:rsidR="0026508E" w:rsidRPr="00F86CCE" w:rsidDel="00C34C0D">
          <w:rPr>
            <w:rFonts w:ascii="Arial" w:hAnsi="Arial" w:cs="Arial"/>
            <w:b/>
            <w:bCs/>
            <w:lang w:val="en-US"/>
            <w:rPrChange w:id="577" w:author="Vinh Trần" w:date="2021-07-30T09:50:00Z">
              <w:rPr>
                <w:b/>
                <w:bCs/>
                <w:lang w:val="en-US"/>
              </w:rPr>
            </w:rPrChange>
          </w:rPr>
          <w:delText>’</w:delText>
        </w:r>
      </w:del>
      <w:r w:rsidR="0026508E" w:rsidRPr="00F86CCE">
        <w:rPr>
          <w:rFonts w:ascii="Arial" w:hAnsi="Arial" w:cs="Arial"/>
          <w:b/>
          <w:bCs/>
          <w:lang w:val="en-US"/>
          <w:rPrChange w:id="578" w:author="Vinh Trần" w:date="2021-07-30T09:50:00Z">
            <w:rPr>
              <w:b/>
              <w:bCs/>
              <w:lang w:val="en-US"/>
            </w:rPr>
          </w:rPrChange>
        </w:rPr>
        <w:t xml:space="preserve"> Guide</w:t>
      </w:r>
    </w:p>
    <w:p w14:paraId="2E0D4AE9" w14:textId="0A92356A" w:rsidR="0026508E" w:rsidRPr="00F86CCE" w:rsidRDefault="00261827" w:rsidP="000C23D2">
      <w:pPr>
        <w:rPr>
          <w:rFonts w:ascii="Arial" w:hAnsi="Arial" w:cs="Arial"/>
          <w:b/>
          <w:bCs/>
          <w:lang w:val="en-US"/>
          <w:rPrChange w:id="579" w:author="Vinh Trần" w:date="2021-07-30T09:50:00Z">
            <w:rPr>
              <w:b/>
              <w:bCs/>
              <w:lang w:val="en-US"/>
            </w:rPr>
          </w:rPrChange>
        </w:rPr>
      </w:pPr>
      <w:r w:rsidRPr="00F86CCE">
        <w:rPr>
          <w:rFonts w:ascii="Arial" w:hAnsi="Arial" w:cs="Arial"/>
          <w:noProof/>
          <w:lang w:val="en-US"/>
          <w:rPrChange w:id="580" w:author="Vinh Trần" w:date="2021-07-30T09:50:00Z">
            <w:rPr>
              <w:noProof/>
              <w:lang w:val="en-US"/>
            </w:rPr>
          </w:rPrChange>
        </w:rPr>
        <w:drawing>
          <wp:inline distT="0" distB="0" distL="0" distR="0" wp14:anchorId="2617CB85" wp14:editId="79E78701">
            <wp:extent cx="4095750" cy="32766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095750" cy="3276600"/>
                    </a:xfrm>
                    <a:prstGeom prst="rect">
                      <a:avLst/>
                    </a:prstGeom>
                  </pic:spPr>
                </pic:pic>
              </a:graphicData>
            </a:graphic>
          </wp:inline>
        </w:drawing>
      </w:r>
    </w:p>
    <w:p w14:paraId="3FBF9EF0" w14:textId="2B3E003B" w:rsidR="0026508E" w:rsidRPr="00F86CCE" w:rsidRDefault="00261827" w:rsidP="000C23D2">
      <w:pPr>
        <w:rPr>
          <w:rFonts w:ascii="Arial" w:hAnsi="Arial" w:cs="Arial"/>
          <w:b/>
          <w:bCs/>
          <w:lang w:val="en-US"/>
          <w:rPrChange w:id="581" w:author="Vinh Trần" w:date="2021-07-30T09:50:00Z">
            <w:rPr>
              <w:b/>
              <w:bCs/>
              <w:lang w:val="en-US"/>
            </w:rPr>
          </w:rPrChange>
        </w:rPr>
      </w:pPr>
      <w:r w:rsidRPr="00F86CCE">
        <w:rPr>
          <w:rFonts w:ascii="Arial" w:hAnsi="Arial" w:cs="Arial"/>
          <w:b/>
          <w:bCs/>
          <w:lang w:val="en-US"/>
          <w:rPrChange w:id="582" w:author="Vinh Trần" w:date="2021-07-30T09:50:00Z">
            <w:rPr>
              <w:b/>
              <w:bCs/>
              <w:lang w:val="en-US"/>
            </w:rPr>
          </w:rPrChange>
        </w:rPr>
        <w:lastRenderedPageBreak/>
        <w:t>6</w:t>
      </w:r>
      <w:r w:rsidR="0026508E" w:rsidRPr="00F86CCE">
        <w:rPr>
          <w:rFonts w:ascii="Arial" w:hAnsi="Arial" w:cs="Arial"/>
          <w:b/>
          <w:bCs/>
          <w:lang w:val="en-US"/>
          <w:rPrChange w:id="583" w:author="Vinh Trần" w:date="2021-07-30T09:50:00Z">
            <w:rPr>
              <w:b/>
              <w:bCs/>
              <w:lang w:val="en-US"/>
            </w:rPr>
          </w:rPrChange>
        </w:rPr>
        <w:t>.2.1 Register and Login</w:t>
      </w:r>
    </w:p>
    <w:p w14:paraId="3C354F3C" w14:textId="3F6C2092" w:rsidR="0026508E" w:rsidRPr="00F86CCE" w:rsidRDefault="0026508E" w:rsidP="000C23D2">
      <w:pPr>
        <w:rPr>
          <w:rFonts w:ascii="Arial" w:hAnsi="Arial" w:cs="Arial"/>
          <w:lang w:val="en-US"/>
          <w:rPrChange w:id="584" w:author="Vinh Trần" w:date="2021-07-30T09:50:00Z">
            <w:rPr>
              <w:lang w:val="en-US"/>
            </w:rPr>
          </w:rPrChange>
        </w:rPr>
      </w:pPr>
      <w:r w:rsidRPr="00F86CCE">
        <w:rPr>
          <w:rFonts w:ascii="Arial" w:hAnsi="Arial" w:cs="Arial"/>
          <w:lang w:val="en-US"/>
          <w:rPrChange w:id="585" w:author="Vinh Trần" w:date="2021-07-30T09:50:00Z">
            <w:rPr>
              <w:lang w:val="en-US"/>
            </w:rPr>
          </w:rPrChange>
        </w:rPr>
        <w:t>In the homepage, you can register as a new member and login:</w:t>
      </w:r>
    </w:p>
    <w:p w14:paraId="5D7C1D10" w14:textId="51583358" w:rsidR="0026508E" w:rsidRPr="00F86CCE" w:rsidRDefault="0026508E" w:rsidP="000C23D2">
      <w:pPr>
        <w:rPr>
          <w:rFonts w:ascii="Arial" w:hAnsi="Arial" w:cs="Arial"/>
          <w:b/>
          <w:bCs/>
          <w:lang w:val="en-US"/>
          <w:rPrChange w:id="586" w:author="Vinh Trần" w:date="2021-07-30T09:50:00Z">
            <w:rPr>
              <w:b/>
              <w:bCs/>
              <w:lang w:val="en-US"/>
            </w:rPr>
          </w:rPrChange>
        </w:rPr>
      </w:pPr>
      <w:r w:rsidRPr="00F86CCE">
        <w:rPr>
          <w:rFonts w:ascii="Arial" w:hAnsi="Arial" w:cs="Arial"/>
          <w:noProof/>
          <w:lang w:val="en-US"/>
          <w:rPrChange w:id="587" w:author="Vinh Trần" w:date="2021-07-30T09:50:00Z">
            <w:rPr>
              <w:noProof/>
              <w:lang w:val="en-US"/>
            </w:rPr>
          </w:rPrChange>
        </w:rPr>
        <w:drawing>
          <wp:inline distT="0" distB="0" distL="0" distR="0" wp14:anchorId="3FB6A9D6" wp14:editId="27DCCDF1">
            <wp:extent cx="5731510" cy="1899920"/>
            <wp:effectExtent l="0" t="0" r="2540" b="508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1899920"/>
                    </a:xfrm>
                    <a:prstGeom prst="rect">
                      <a:avLst/>
                    </a:prstGeom>
                  </pic:spPr>
                </pic:pic>
              </a:graphicData>
            </a:graphic>
          </wp:inline>
        </w:drawing>
      </w:r>
    </w:p>
    <w:p w14:paraId="79FC930C" w14:textId="77777777" w:rsidR="00BC35F3" w:rsidRPr="00F86CCE" w:rsidRDefault="00BC35F3" w:rsidP="00BC35F3">
      <w:pPr>
        <w:rPr>
          <w:rFonts w:ascii="Arial" w:hAnsi="Arial" w:cs="Arial"/>
          <w:lang w:val="en-US"/>
          <w:rPrChange w:id="588" w:author="Vinh Trần" w:date="2021-07-30T09:50:00Z">
            <w:rPr>
              <w:lang w:val="en-US"/>
            </w:rPr>
          </w:rPrChange>
        </w:rPr>
      </w:pPr>
      <w:r w:rsidRPr="00F86CCE">
        <w:rPr>
          <w:rFonts w:ascii="Arial" w:hAnsi="Arial" w:cs="Arial"/>
          <w:lang w:val="en-US"/>
          <w:rPrChange w:id="589" w:author="Vinh Trần" w:date="2021-07-30T09:50:00Z">
            <w:rPr>
              <w:lang w:val="en-US"/>
            </w:rPr>
          </w:rPrChange>
        </w:rPr>
        <w:t>The interface like the figures below:</w:t>
      </w:r>
    </w:p>
    <w:p w14:paraId="1EE39C01" w14:textId="6882F83C" w:rsidR="0026508E" w:rsidRPr="00F86CCE" w:rsidRDefault="00BC35F3" w:rsidP="000C23D2">
      <w:pPr>
        <w:rPr>
          <w:rFonts w:ascii="Arial" w:hAnsi="Arial" w:cs="Arial"/>
          <w:b/>
          <w:bCs/>
          <w:lang w:val="en-US"/>
          <w:rPrChange w:id="590" w:author="Vinh Trần" w:date="2021-07-30T09:50:00Z">
            <w:rPr>
              <w:b/>
              <w:bCs/>
              <w:lang w:val="en-US"/>
            </w:rPr>
          </w:rPrChange>
        </w:rPr>
      </w:pPr>
      <w:r w:rsidRPr="00F86CCE">
        <w:rPr>
          <w:rFonts w:ascii="Arial" w:hAnsi="Arial" w:cs="Arial"/>
          <w:noProof/>
          <w:lang w:val="en-US"/>
          <w:rPrChange w:id="591" w:author="Vinh Trần" w:date="2021-07-30T09:50:00Z">
            <w:rPr>
              <w:noProof/>
              <w:lang w:val="en-US"/>
            </w:rPr>
          </w:rPrChange>
        </w:rPr>
        <w:drawing>
          <wp:inline distT="0" distB="0" distL="0" distR="0" wp14:anchorId="037A12DB" wp14:editId="3F79CF12">
            <wp:extent cx="5731510" cy="2715260"/>
            <wp:effectExtent l="0" t="0" r="2540" b="889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2715260"/>
                    </a:xfrm>
                    <a:prstGeom prst="rect">
                      <a:avLst/>
                    </a:prstGeom>
                  </pic:spPr>
                </pic:pic>
              </a:graphicData>
            </a:graphic>
          </wp:inline>
        </w:drawing>
      </w:r>
    </w:p>
    <w:p w14:paraId="0781CD65" w14:textId="5D8112B8" w:rsidR="00BC35F3" w:rsidRPr="00F86CCE" w:rsidRDefault="00C34A1C" w:rsidP="00BC35F3">
      <w:pPr>
        <w:rPr>
          <w:rFonts w:ascii="Arial" w:hAnsi="Arial" w:cs="Arial"/>
          <w:b/>
          <w:bCs/>
          <w:lang w:val="en-US"/>
          <w:rPrChange w:id="592" w:author="Vinh Trần" w:date="2021-07-30T09:50:00Z">
            <w:rPr>
              <w:b/>
              <w:bCs/>
              <w:lang w:val="en-US"/>
            </w:rPr>
          </w:rPrChange>
        </w:rPr>
      </w:pPr>
      <w:r w:rsidRPr="00F86CCE">
        <w:rPr>
          <w:rFonts w:ascii="Arial" w:hAnsi="Arial" w:cs="Arial"/>
          <w:b/>
          <w:bCs/>
          <w:lang w:val="en-US"/>
          <w:rPrChange w:id="593" w:author="Vinh Trần" w:date="2021-07-30T09:50:00Z">
            <w:rPr>
              <w:b/>
              <w:bCs/>
              <w:lang w:val="en-US"/>
            </w:rPr>
          </w:rPrChange>
        </w:rPr>
        <w:t>6</w:t>
      </w:r>
      <w:r w:rsidR="00BC35F3" w:rsidRPr="00F86CCE">
        <w:rPr>
          <w:rFonts w:ascii="Arial" w:hAnsi="Arial" w:cs="Arial"/>
          <w:b/>
          <w:bCs/>
          <w:lang w:val="en-US"/>
          <w:rPrChange w:id="594" w:author="Vinh Trần" w:date="2021-07-30T09:50:00Z">
            <w:rPr>
              <w:b/>
              <w:bCs/>
              <w:lang w:val="en-US"/>
            </w:rPr>
          </w:rPrChange>
        </w:rPr>
        <w:t>.2.2. Website link</w:t>
      </w:r>
    </w:p>
    <w:p w14:paraId="00FA6B22" w14:textId="58732CCD" w:rsidR="00BC35F3" w:rsidRPr="00F86CCE" w:rsidRDefault="00BC35F3" w:rsidP="00BC35F3">
      <w:pPr>
        <w:rPr>
          <w:rFonts w:ascii="Arial" w:hAnsi="Arial" w:cs="Arial"/>
          <w:lang w:val="en-US"/>
          <w:rPrChange w:id="595" w:author="Vinh Trần" w:date="2021-07-30T09:50:00Z">
            <w:rPr>
              <w:lang w:val="en-US"/>
            </w:rPr>
          </w:rPrChange>
        </w:rPr>
      </w:pPr>
      <w:r w:rsidRPr="00F86CCE">
        <w:rPr>
          <w:rFonts w:ascii="Arial" w:hAnsi="Arial" w:cs="Arial"/>
          <w:lang w:val="en-US"/>
          <w:rPrChange w:id="596" w:author="Vinh Trần" w:date="2021-07-30T09:50:00Z">
            <w:rPr>
              <w:lang w:val="en-US"/>
            </w:rPr>
          </w:rPrChange>
        </w:rPr>
        <w:t xml:space="preserve">On the homepage we create links to popular products on the website as shown, </w:t>
      </w:r>
      <w:proofErr w:type="gramStart"/>
      <w:r w:rsidRPr="00F86CCE">
        <w:rPr>
          <w:rFonts w:ascii="Arial" w:hAnsi="Arial" w:cs="Arial"/>
          <w:lang w:val="en-US"/>
          <w:rPrChange w:id="597" w:author="Vinh Trần" w:date="2021-07-30T09:50:00Z">
            <w:rPr>
              <w:lang w:val="en-US"/>
            </w:rPr>
          </w:rPrChange>
        </w:rPr>
        <w:t>You</w:t>
      </w:r>
      <w:proofErr w:type="gramEnd"/>
      <w:r w:rsidRPr="00F86CCE">
        <w:rPr>
          <w:rFonts w:ascii="Arial" w:hAnsi="Arial" w:cs="Arial"/>
          <w:lang w:val="en-US"/>
          <w:rPrChange w:id="598" w:author="Vinh Trần" w:date="2021-07-30T09:50:00Z">
            <w:rPr>
              <w:lang w:val="en-US"/>
            </w:rPr>
          </w:rPrChange>
        </w:rPr>
        <w:t xml:space="preserve"> can easily access events about popular or discounted products on our website</w:t>
      </w:r>
      <w:del w:id="599" w:author="acer" w:date="2021-07-27T20:24:00Z">
        <w:r w:rsidRPr="00F86CCE" w:rsidDel="005119A2">
          <w:rPr>
            <w:rFonts w:ascii="Arial" w:hAnsi="Arial" w:cs="Arial"/>
            <w:lang w:val="en-US"/>
            <w:rPrChange w:id="600" w:author="Vinh Trần" w:date="2021-07-30T09:50:00Z">
              <w:rPr>
                <w:lang w:val="en-US"/>
              </w:rPr>
            </w:rPrChange>
          </w:rPr>
          <w:delText xml:space="preserve"> website</w:delText>
        </w:r>
      </w:del>
      <w:r w:rsidRPr="00F86CCE">
        <w:rPr>
          <w:rFonts w:ascii="Arial" w:hAnsi="Arial" w:cs="Arial"/>
          <w:lang w:val="en-US"/>
          <w:rPrChange w:id="601" w:author="Vinh Trần" w:date="2021-07-30T09:50:00Z">
            <w:rPr>
              <w:lang w:val="en-US"/>
            </w:rPr>
          </w:rPrChange>
        </w:rPr>
        <w:t>:</w:t>
      </w:r>
    </w:p>
    <w:p w14:paraId="0B058032" w14:textId="5BDDCD13" w:rsidR="0026508E" w:rsidRPr="00F86CCE" w:rsidRDefault="00BC35F3" w:rsidP="000C23D2">
      <w:pPr>
        <w:rPr>
          <w:rFonts w:ascii="Arial" w:hAnsi="Arial" w:cs="Arial"/>
          <w:b/>
          <w:bCs/>
          <w:lang w:val="en-US"/>
          <w:rPrChange w:id="602" w:author="Vinh Trần" w:date="2021-07-30T09:50:00Z">
            <w:rPr>
              <w:b/>
              <w:bCs/>
              <w:lang w:val="en-US"/>
            </w:rPr>
          </w:rPrChange>
        </w:rPr>
      </w:pPr>
      <w:r w:rsidRPr="00F86CCE">
        <w:rPr>
          <w:rFonts w:ascii="Arial" w:hAnsi="Arial" w:cs="Arial"/>
          <w:noProof/>
          <w:lang w:val="en-US"/>
          <w:rPrChange w:id="603" w:author="Vinh Trần" w:date="2021-07-30T09:50:00Z">
            <w:rPr>
              <w:noProof/>
              <w:lang w:val="en-US"/>
            </w:rPr>
          </w:rPrChange>
        </w:rPr>
        <w:drawing>
          <wp:inline distT="0" distB="0" distL="0" distR="0" wp14:anchorId="651EDFE9" wp14:editId="17E431CA">
            <wp:extent cx="5731510" cy="2415540"/>
            <wp:effectExtent l="0" t="0" r="254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2415540"/>
                    </a:xfrm>
                    <a:prstGeom prst="rect">
                      <a:avLst/>
                    </a:prstGeom>
                  </pic:spPr>
                </pic:pic>
              </a:graphicData>
            </a:graphic>
          </wp:inline>
        </w:drawing>
      </w:r>
    </w:p>
    <w:p w14:paraId="67113CF9" w14:textId="4DEA7C87" w:rsidR="00C34A1C" w:rsidRPr="00F86CCE" w:rsidRDefault="00C34A1C" w:rsidP="000C23D2">
      <w:pPr>
        <w:rPr>
          <w:rFonts w:ascii="Arial" w:hAnsi="Arial" w:cs="Arial"/>
          <w:b/>
          <w:bCs/>
          <w:lang w:val="en-US"/>
          <w:rPrChange w:id="604" w:author="Vinh Trần" w:date="2021-07-30T09:50:00Z">
            <w:rPr>
              <w:b/>
              <w:bCs/>
              <w:lang w:val="en-US"/>
            </w:rPr>
          </w:rPrChange>
        </w:rPr>
      </w:pPr>
      <w:r w:rsidRPr="00F86CCE">
        <w:rPr>
          <w:rFonts w:ascii="Arial" w:hAnsi="Arial" w:cs="Arial"/>
          <w:b/>
          <w:bCs/>
          <w:lang w:val="en-US"/>
          <w:rPrChange w:id="605" w:author="Vinh Trần" w:date="2021-07-30T09:50:00Z">
            <w:rPr>
              <w:b/>
              <w:bCs/>
              <w:lang w:val="en-US"/>
            </w:rPr>
          </w:rPrChange>
        </w:rPr>
        <w:lastRenderedPageBreak/>
        <w:t>Or you can go to the “Hot New Arrivals” section to see a recommendation of the products that we have classified by the interior of each room type:</w:t>
      </w:r>
    </w:p>
    <w:p w14:paraId="1B4F058A" w14:textId="3B02125A" w:rsidR="0026508E" w:rsidRPr="00F86CCE" w:rsidRDefault="00C34A1C" w:rsidP="000C23D2">
      <w:pPr>
        <w:rPr>
          <w:rFonts w:ascii="Arial" w:hAnsi="Arial" w:cs="Arial"/>
          <w:b/>
          <w:bCs/>
          <w:lang w:val="en-US"/>
          <w:rPrChange w:id="606" w:author="Vinh Trần" w:date="2021-07-30T09:50:00Z">
            <w:rPr>
              <w:b/>
              <w:bCs/>
              <w:lang w:val="en-US"/>
            </w:rPr>
          </w:rPrChange>
        </w:rPr>
      </w:pPr>
      <w:r w:rsidRPr="00F86CCE">
        <w:rPr>
          <w:rFonts w:ascii="Arial" w:hAnsi="Arial" w:cs="Arial"/>
          <w:noProof/>
          <w:lang w:val="en-US"/>
          <w:rPrChange w:id="607" w:author="Vinh Trần" w:date="2021-07-30T09:50:00Z">
            <w:rPr>
              <w:noProof/>
              <w:lang w:val="en-US"/>
            </w:rPr>
          </w:rPrChange>
        </w:rPr>
        <w:drawing>
          <wp:inline distT="0" distB="0" distL="0" distR="0" wp14:anchorId="5986DC56" wp14:editId="3639A0E2">
            <wp:extent cx="5731510" cy="3712845"/>
            <wp:effectExtent l="0" t="0" r="2540" b="190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712845"/>
                    </a:xfrm>
                    <a:prstGeom prst="rect">
                      <a:avLst/>
                    </a:prstGeom>
                  </pic:spPr>
                </pic:pic>
              </a:graphicData>
            </a:graphic>
          </wp:inline>
        </w:drawing>
      </w:r>
    </w:p>
    <w:p w14:paraId="405C648B" w14:textId="77756009" w:rsidR="00C34A1C" w:rsidRPr="00F86CCE" w:rsidRDefault="00C34A1C" w:rsidP="00C34A1C">
      <w:pPr>
        <w:rPr>
          <w:rFonts w:ascii="Arial" w:hAnsi="Arial" w:cs="Arial"/>
          <w:b/>
          <w:bCs/>
          <w:sz w:val="32"/>
          <w:szCs w:val="32"/>
          <w:lang w:val="en-US"/>
          <w:rPrChange w:id="608" w:author="Vinh Trần" w:date="2021-07-30T09:50:00Z">
            <w:rPr>
              <w:b/>
              <w:bCs/>
              <w:sz w:val="32"/>
              <w:szCs w:val="32"/>
              <w:lang w:val="en-US"/>
            </w:rPr>
          </w:rPrChange>
        </w:rPr>
      </w:pPr>
      <w:r w:rsidRPr="00F86CCE">
        <w:rPr>
          <w:rFonts w:ascii="Arial" w:hAnsi="Arial" w:cs="Arial"/>
          <w:b/>
          <w:bCs/>
          <w:sz w:val="32"/>
          <w:szCs w:val="32"/>
          <w:lang w:val="en-US"/>
          <w:rPrChange w:id="609" w:author="Vinh Trần" w:date="2021-07-30T09:50:00Z">
            <w:rPr>
              <w:b/>
              <w:bCs/>
              <w:sz w:val="32"/>
              <w:szCs w:val="32"/>
              <w:lang w:val="en-US"/>
            </w:rPr>
          </w:rPrChange>
        </w:rPr>
        <w:t>7. Developer guides:</w:t>
      </w:r>
    </w:p>
    <w:p w14:paraId="3389FD04" w14:textId="59DF7BD2" w:rsidR="00C34A1C" w:rsidRPr="00F86CCE" w:rsidRDefault="00C34A1C" w:rsidP="00C34A1C">
      <w:pPr>
        <w:rPr>
          <w:rFonts w:ascii="Arial" w:hAnsi="Arial" w:cs="Arial"/>
          <w:lang w:val="en-US"/>
          <w:rPrChange w:id="610" w:author="Vinh Trần" w:date="2021-07-30T09:50:00Z">
            <w:rPr>
              <w:lang w:val="en-US"/>
            </w:rPr>
          </w:rPrChange>
        </w:rPr>
      </w:pPr>
      <w:r w:rsidRPr="00F86CCE">
        <w:rPr>
          <w:rFonts w:ascii="Arial" w:hAnsi="Arial" w:cs="Arial"/>
          <w:lang w:val="en-US"/>
          <w:rPrChange w:id="611" w:author="Vinh Trần" w:date="2021-07-30T09:50:00Z">
            <w:rPr>
              <w:lang w:val="en-US"/>
            </w:rPr>
          </w:rPrChange>
        </w:rPr>
        <w:t xml:space="preserve">We use html5, css3 (with grid and flex to create layout), </w:t>
      </w:r>
      <w:proofErr w:type="spellStart"/>
      <w:r w:rsidRPr="00F86CCE">
        <w:rPr>
          <w:rFonts w:ascii="Arial" w:hAnsi="Arial" w:cs="Arial"/>
          <w:lang w:val="en-US"/>
          <w:rPrChange w:id="612" w:author="Vinh Trần" w:date="2021-07-30T09:50:00Z">
            <w:rPr>
              <w:lang w:val="en-US"/>
            </w:rPr>
          </w:rPrChange>
        </w:rPr>
        <w:t>Javascript</w:t>
      </w:r>
      <w:proofErr w:type="spellEnd"/>
      <w:r w:rsidRPr="00F86CCE">
        <w:rPr>
          <w:rFonts w:ascii="Arial" w:hAnsi="Arial" w:cs="Arial"/>
          <w:lang w:val="en-US"/>
          <w:rPrChange w:id="613" w:author="Vinh Trần" w:date="2021-07-30T09:50:00Z">
            <w:rPr>
              <w:lang w:val="en-US"/>
            </w:rPr>
          </w:rPrChange>
        </w:rPr>
        <w:t xml:space="preserve"> and </w:t>
      </w:r>
      <w:proofErr w:type="spellStart"/>
      <w:r w:rsidRPr="00F86CCE">
        <w:rPr>
          <w:rFonts w:ascii="Arial" w:hAnsi="Arial" w:cs="Arial"/>
          <w:lang w:val="en-US"/>
          <w:rPrChange w:id="614" w:author="Vinh Trần" w:date="2021-07-30T09:50:00Z">
            <w:rPr>
              <w:lang w:val="en-US"/>
            </w:rPr>
          </w:rPrChange>
        </w:rPr>
        <w:t>Jquery</w:t>
      </w:r>
      <w:proofErr w:type="spellEnd"/>
      <w:r w:rsidRPr="00F86CCE">
        <w:rPr>
          <w:rFonts w:ascii="Arial" w:hAnsi="Arial" w:cs="Arial"/>
          <w:lang w:val="en-US"/>
          <w:rPrChange w:id="615" w:author="Vinh Trần" w:date="2021-07-30T09:50:00Z">
            <w:rPr>
              <w:lang w:val="en-US"/>
            </w:rPr>
          </w:rPrChange>
        </w:rPr>
        <w:t xml:space="preserve"> to build the website. </w:t>
      </w:r>
      <w:del w:id="616" w:author="acer" w:date="2021-07-27T20:25:00Z">
        <w:r w:rsidRPr="00F86CCE" w:rsidDel="005119A2">
          <w:rPr>
            <w:rFonts w:ascii="Arial" w:hAnsi="Arial" w:cs="Arial"/>
            <w:lang w:val="en-US"/>
            <w:rPrChange w:id="617" w:author="Vinh Trần" w:date="2021-07-30T09:50:00Z">
              <w:rPr>
                <w:lang w:val="en-US"/>
              </w:rPr>
            </w:rPrChange>
          </w:rPr>
          <w:delText xml:space="preserve">No </w:delText>
        </w:r>
      </w:del>
      <w:ins w:id="618" w:author="acer" w:date="2021-07-27T20:25:00Z">
        <w:r w:rsidR="005119A2" w:rsidRPr="00F86CCE">
          <w:rPr>
            <w:rFonts w:ascii="Arial" w:hAnsi="Arial" w:cs="Arial"/>
            <w:lang w:val="en-US"/>
            <w:rPrChange w:id="619" w:author="Vinh Trần" w:date="2021-07-30T09:50:00Z">
              <w:rPr>
                <w:lang w:val="en-US"/>
              </w:rPr>
            </w:rPrChange>
          </w:rPr>
          <w:t xml:space="preserve">Some simple </w:t>
        </w:r>
        <w:proofErr w:type="spellStart"/>
        <w:r w:rsidR="005119A2" w:rsidRPr="00F86CCE">
          <w:rPr>
            <w:rFonts w:ascii="Arial" w:hAnsi="Arial" w:cs="Arial"/>
            <w:lang w:val="en-US"/>
            <w:rPrChange w:id="620" w:author="Vinh Trần" w:date="2021-07-30T09:50:00Z">
              <w:rPr>
                <w:lang w:val="en-US"/>
              </w:rPr>
            </w:rPrChange>
          </w:rPr>
          <w:t>jquery</w:t>
        </w:r>
        <w:proofErr w:type="spellEnd"/>
        <w:r w:rsidR="005119A2" w:rsidRPr="00F86CCE">
          <w:rPr>
            <w:rFonts w:ascii="Arial" w:hAnsi="Arial" w:cs="Arial"/>
            <w:lang w:val="en-US"/>
            <w:rPrChange w:id="621" w:author="Vinh Trần" w:date="2021-07-30T09:50:00Z">
              <w:rPr>
                <w:lang w:val="en-US"/>
              </w:rPr>
            </w:rPrChange>
          </w:rPr>
          <w:t xml:space="preserve"> </w:t>
        </w:r>
      </w:ins>
      <w:r w:rsidRPr="00F86CCE">
        <w:rPr>
          <w:rFonts w:ascii="Arial" w:hAnsi="Arial" w:cs="Arial"/>
          <w:lang w:val="en-US"/>
          <w:rPrChange w:id="622" w:author="Vinh Trần" w:date="2021-07-30T09:50:00Z">
            <w:rPr>
              <w:lang w:val="en-US"/>
            </w:rPr>
          </w:rPrChange>
        </w:rPr>
        <w:t xml:space="preserve">plugins are used, so if the developer </w:t>
      </w:r>
      <w:proofErr w:type="gramStart"/>
      <w:r w:rsidRPr="00F86CCE">
        <w:rPr>
          <w:rFonts w:ascii="Arial" w:hAnsi="Arial" w:cs="Arial"/>
          <w:lang w:val="en-US"/>
          <w:rPrChange w:id="623" w:author="Vinh Trần" w:date="2021-07-30T09:50:00Z">
            <w:rPr>
              <w:lang w:val="en-US"/>
            </w:rPr>
          </w:rPrChange>
        </w:rPr>
        <w:t>want</w:t>
      </w:r>
      <w:proofErr w:type="gramEnd"/>
      <w:r w:rsidRPr="00F86CCE">
        <w:rPr>
          <w:rFonts w:ascii="Arial" w:hAnsi="Arial" w:cs="Arial"/>
          <w:lang w:val="en-US"/>
          <w:rPrChange w:id="624" w:author="Vinh Trần" w:date="2021-07-30T09:50:00Z">
            <w:rPr>
              <w:lang w:val="en-US"/>
            </w:rPr>
          </w:rPrChange>
        </w:rPr>
        <w:t xml:space="preserve"> to maintain the website, please follow these instructions:</w:t>
      </w:r>
    </w:p>
    <w:p w14:paraId="4FBC5818" w14:textId="1CED8241" w:rsidR="00C34A1C" w:rsidRPr="00F86CCE" w:rsidRDefault="00C34A1C" w:rsidP="00C34A1C">
      <w:pPr>
        <w:rPr>
          <w:rFonts w:ascii="Arial" w:hAnsi="Arial" w:cs="Arial"/>
          <w:b/>
          <w:bCs/>
          <w:lang w:val="en-US"/>
          <w:rPrChange w:id="625" w:author="Vinh Trần" w:date="2021-07-30T09:50:00Z">
            <w:rPr>
              <w:b/>
              <w:bCs/>
              <w:lang w:val="en-US"/>
            </w:rPr>
          </w:rPrChange>
        </w:rPr>
      </w:pPr>
      <w:r w:rsidRPr="00F86CCE">
        <w:rPr>
          <w:rFonts w:ascii="Arial" w:hAnsi="Arial" w:cs="Arial"/>
          <w:b/>
          <w:bCs/>
          <w:lang w:val="en-US"/>
          <w:rPrChange w:id="626" w:author="Vinh Trần" w:date="2021-07-30T09:50:00Z">
            <w:rPr>
              <w:b/>
              <w:bCs/>
              <w:lang w:val="en-US"/>
            </w:rPr>
          </w:rPrChange>
        </w:rPr>
        <w:t>7.1. Download Source code.</w:t>
      </w:r>
    </w:p>
    <w:p w14:paraId="078C822A" w14:textId="40A9DAB0" w:rsidR="00C34A1C" w:rsidRPr="00F86CCE" w:rsidRDefault="00C34A1C" w:rsidP="00C34A1C">
      <w:pPr>
        <w:rPr>
          <w:rFonts w:ascii="Arial" w:hAnsi="Arial" w:cs="Arial"/>
          <w:lang w:val="en-US"/>
          <w:rPrChange w:id="627" w:author="Vinh Trần" w:date="2021-07-30T09:50:00Z">
            <w:rPr>
              <w:lang w:val="en-US"/>
            </w:rPr>
          </w:rPrChange>
        </w:rPr>
      </w:pPr>
      <w:r w:rsidRPr="00F86CCE">
        <w:rPr>
          <w:rFonts w:ascii="Arial" w:hAnsi="Arial" w:cs="Arial"/>
          <w:lang w:val="en-US"/>
          <w:rPrChange w:id="628" w:author="Vinh Trần" w:date="2021-07-30T09:50:00Z">
            <w:rPr>
              <w:lang w:val="en-US"/>
            </w:rPr>
          </w:rPrChange>
        </w:rPr>
        <w:t xml:space="preserve">- Go to </w:t>
      </w:r>
      <w:del w:id="629" w:author="acer" w:date="2021-07-27T19:42:00Z">
        <w:r w:rsidR="006E18ED" w:rsidRPr="00F86CCE" w:rsidDel="00C34C0D">
          <w:rPr>
            <w:rFonts w:ascii="Arial" w:hAnsi="Arial" w:cs="Arial"/>
            <w:rPrChange w:id="630" w:author="Vinh Trần" w:date="2021-07-30T09:50:00Z">
              <w:rPr/>
            </w:rPrChange>
          </w:rPr>
          <w:fldChar w:fldCharType="begin"/>
        </w:r>
        <w:r w:rsidR="006E18ED" w:rsidRPr="00F86CCE" w:rsidDel="00C34C0D">
          <w:rPr>
            <w:rFonts w:ascii="Arial" w:hAnsi="Arial" w:cs="Arial"/>
            <w:rPrChange w:id="631" w:author="Vinh Trần" w:date="2021-07-30T09:50:00Z">
              <w:rPr/>
            </w:rPrChange>
          </w:rPr>
          <w:delInstrText xml:space="preserve"> HYPERLINK "https://github.com/nguyencaohieu26/TheCake_Project" </w:delInstrText>
        </w:r>
        <w:r w:rsidR="006E18ED" w:rsidRPr="00F86CCE" w:rsidDel="00C34C0D">
          <w:rPr>
            <w:rFonts w:ascii="Arial" w:hAnsi="Arial" w:cs="Arial"/>
            <w:rPrChange w:id="632" w:author="Vinh Trần" w:date="2021-07-30T09:50:00Z">
              <w:rPr/>
            </w:rPrChange>
          </w:rPr>
          <w:fldChar w:fldCharType="separate"/>
        </w:r>
        <w:r w:rsidRPr="00F86CCE" w:rsidDel="00C34C0D">
          <w:rPr>
            <w:rStyle w:val="Hyperlink"/>
            <w:rFonts w:ascii="Arial" w:hAnsi="Arial" w:cs="Arial"/>
            <w:lang w:val="en-US"/>
            <w:rPrChange w:id="633" w:author="Vinh Trần" w:date="2021-07-30T09:50:00Z">
              <w:rPr>
                <w:rStyle w:val="Hyperlink"/>
                <w:lang w:val="en-US"/>
              </w:rPr>
            </w:rPrChange>
          </w:rPr>
          <w:delText>https://github.com/nguyencaohieu26/TheCake_Project</w:delText>
        </w:r>
        <w:r w:rsidR="006E18ED" w:rsidRPr="00F86CCE" w:rsidDel="00C34C0D">
          <w:rPr>
            <w:rStyle w:val="Hyperlink"/>
            <w:rFonts w:ascii="Arial" w:hAnsi="Arial" w:cs="Arial"/>
            <w:lang w:val="en-US"/>
            <w:rPrChange w:id="634" w:author="Vinh Trần" w:date="2021-07-30T09:50:00Z">
              <w:rPr>
                <w:rStyle w:val="Hyperlink"/>
                <w:lang w:val="en-US"/>
              </w:rPr>
            </w:rPrChange>
          </w:rPr>
          <w:fldChar w:fldCharType="end"/>
        </w:r>
        <w:r w:rsidRPr="00F86CCE" w:rsidDel="00C34C0D">
          <w:rPr>
            <w:rFonts w:ascii="Arial" w:hAnsi="Arial" w:cs="Arial"/>
            <w:lang w:val="en-US"/>
            <w:rPrChange w:id="635" w:author="Vinh Trần" w:date="2021-07-30T09:50:00Z">
              <w:rPr>
                <w:lang w:val="en-US"/>
              </w:rPr>
            </w:rPrChange>
          </w:rPr>
          <w:delText xml:space="preserve"> </w:delText>
        </w:r>
      </w:del>
    </w:p>
    <w:p w14:paraId="346A38E2" w14:textId="77777777" w:rsidR="00C34A1C" w:rsidRPr="00F86CCE" w:rsidRDefault="00C34A1C" w:rsidP="00C34A1C">
      <w:pPr>
        <w:rPr>
          <w:rFonts w:ascii="Arial" w:hAnsi="Arial" w:cs="Arial"/>
          <w:lang w:val="en-US"/>
          <w:rPrChange w:id="636" w:author="Vinh Trần" w:date="2021-07-30T09:50:00Z">
            <w:rPr>
              <w:lang w:val="en-US"/>
            </w:rPr>
          </w:rPrChange>
        </w:rPr>
      </w:pPr>
      <w:r w:rsidRPr="00F86CCE">
        <w:rPr>
          <w:rFonts w:ascii="Arial" w:hAnsi="Arial" w:cs="Arial"/>
          <w:lang w:val="en-US"/>
          <w:rPrChange w:id="637" w:author="Vinh Trần" w:date="2021-07-30T09:50:00Z">
            <w:rPr>
              <w:lang w:val="en-US"/>
            </w:rPr>
          </w:rPrChange>
        </w:rPr>
        <w:t>- Click on button: “Code”</w:t>
      </w:r>
    </w:p>
    <w:p w14:paraId="6A1515B5" w14:textId="77777777" w:rsidR="00C34A1C" w:rsidRPr="00F86CCE" w:rsidRDefault="00C34A1C" w:rsidP="00C34A1C">
      <w:pPr>
        <w:rPr>
          <w:rFonts w:ascii="Arial" w:hAnsi="Arial" w:cs="Arial"/>
          <w:lang w:val="en-US"/>
          <w:rPrChange w:id="638" w:author="Vinh Trần" w:date="2021-07-30T09:50:00Z">
            <w:rPr>
              <w:lang w:val="en-US"/>
            </w:rPr>
          </w:rPrChange>
        </w:rPr>
      </w:pPr>
      <w:r w:rsidRPr="00F86CCE">
        <w:rPr>
          <w:rFonts w:ascii="Arial" w:hAnsi="Arial" w:cs="Arial"/>
          <w:lang w:val="en-US"/>
          <w:rPrChange w:id="639" w:author="Vinh Trần" w:date="2021-07-30T09:50:00Z">
            <w:rPr>
              <w:lang w:val="en-US"/>
            </w:rPr>
          </w:rPrChange>
        </w:rPr>
        <w:t>- Click copy</w:t>
      </w:r>
    </w:p>
    <w:p w14:paraId="45EEB844" w14:textId="77777777" w:rsidR="00C34A1C" w:rsidRPr="00F86CCE" w:rsidRDefault="00C34A1C" w:rsidP="00C34A1C">
      <w:pPr>
        <w:rPr>
          <w:rFonts w:ascii="Arial" w:hAnsi="Arial" w:cs="Arial"/>
          <w:lang w:val="en-US"/>
          <w:rPrChange w:id="640" w:author="Vinh Trần" w:date="2021-07-30T09:50:00Z">
            <w:rPr>
              <w:lang w:val="en-US"/>
            </w:rPr>
          </w:rPrChange>
        </w:rPr>
      </w:pPr>
      <w:r w:rsidRPr="00F86CCE">
        <w:rPr>
          <w:rFonts w:ascii="Arial" w:hAnsi="Arial" w:cs="Arial"/>
          <w:lang w:val="en-US"/>
          <w:rPrChange w:id="641" w:author="Vinh Trần" w:date="2021-07-30T09:50:00Z">
            <w:rPr>
              <w:lang w:val="en-US"/>
            </w:rPr>
          </w:rPrChange>
        </w:rPr>
        <w:t xml:space="preserve">- On </w:t>
      </w:r>
      <w:proofErr w:type="spellStart"/>
      <w:r w:rsidRPr="00F86CCE">
        <w:rPr>
          <w:rFonts w:ascii="Arial" w:hAnsi="Arial" w:cs="Arial"/>
          <w:lang w:val="en-US"/>
          <w:rPrChange w:id="642" w:author="Vinh Trần" w:date="2021-07-30T09:50:00Z">
            <w:rPr>
              <w:lang w:val="en-US"/>
            </w:rPr>
          </w:rPrChange>
        </w:rPr>
        <w:t>cmd</w:t>
      </w:r>
      <w:proofErr w:type="spellEnd"/>
      <w:r w:rsidRPr="00F86CCE">
        <w:rPr>
          <w:rFonts w:ascii="Arial" w:hAnsi="Arial" w:cs="Arial"/>
          <w:lang w:val="en-US"/>
          <w:rPrChange w:id="643" w:author="Vinh Trần" w:date="2021-07-30T09:50:00Z">
            <w:rPr>
              <w:lang w:val="en-US"/>
            </w:rPr>
          </w:rPrChange>
        </w:rPr>
        <w:t xml:space="preserve">, choose the folder to save project then type command: </w:t>
      </w:r>
    </w:p>
    <w:p w14:paraId="721FD7AD" w14:textId="13BDEB01" w:rsidR="00C34A1C" w:rsidRPr="00F86CCE" w:rsidRDefault="00C34A1C" w:rsidP="00C34A1C">
      <w:pPr>
        <w:rPr>
          <w:rFonts w:ascii="Arial" w:hAnsi="Arial" w:cs="Arial"/>
          <w:lang w:val="en-US"/>
          <w:rPrChange w:id="644" w:author="Vinh Trần" w:date="2021-07-30T09:50:00Z">
            <w:rPr>
              <w:lang w:val="en-US"/>
            </w:rPr>
          </w:rPrChange>
        </w:rPr>
      </w:pPr>
      <w:r w:rsidRPr="00F86CCE">
        <w:rPr>
          <w:rFonts w:ascii="Arial" w:hAnsi="Arial" w:cs="Arial"/>
          <w:lang w:val="en-US"/>
          <w:rPrChange w:id="645" w:author="Vinh Trần" w:date="2021-07-30T09:50:00Z">
            <w:rPr>
              <w:lang w:val="en-US"/>
            </w:rPr>
          </w:rPrChange>
        </w:rPr>
        <w:t xml:space="preserve">git clone </w:t>
      </w:r>
      <w:del w:id="646" w:author="acer" w:date="2021-07-27T19:42:00Z">
        <w:r w:rsidR="006E18ED" w:rsidRPr="00F86CCE" w:rsidDel="00C34C0D">
          <w:rPr>
            <w:rFonts w:ascii="Arial" w:hAnsi="Arial" w:cs="Arial"/>
            <w:rPrChange w:id="647" w:author="Vinh Trần" w:date="2021-07-30T09:50:00Z">
              <w:rPr/>
            </w:rPrChange>
          </w:rPr>
          <w:fldChar w:fldCharType="begin"/>
        </w:r>
        <w:r w:rsidR="006E18ED" w:rsidRPr="00F86CCE" w:rsidDel="00C34C0D">
          <w:rPr>
            <w:rFonts w:ascii="Arial" w:hAnsi="Arial" w:cs="Arial"/>
            <w:rPrChange w:id="648" w:author="Vinh Trần" w:date="2021-07-30T09:50:00Z">
              <w:rPr/>
            </w:rPrChange>
          </w:rPr>
          <w:delInstrText xml:space="preserve"> HYPERLINK "https://github.com/nguyencaohieu26/TheCake_Project.git" </w:delInstrText>
        </w:r>
        <w:r w:rsidR="006E18ED" w:rsidRPr="00F86CCE" w:rsidDel="00C34C0D">
          <w:rPr>
            <w:rFonts w:ascii="Arial" w:hAnsi="Arial" w:cs="Arial"/>
            <w:rPrChange w:id="649" w:author="Vinh Trần" w:date="2021-07-30T09:50:00Z">
              <w:rPr/>
            </w:rPrChange>
          </w:rPr>
          <w:fldChar w:fldCharType="separate"/>
        </w:r>
        <w:r w:rsidRPr="00F86CCE" w:rsidDel="00C34C0D">
          <w:rPr>
            <w:rStyle w:val="Hyperlink"/>
            <w:rFonts w:ascii="Arial" w:hAnsi="Arial" w:cs="Arial"/>
            <w:lang w:val="en-US"/>
            <w:rPrChange w:id="650" w:author="Vinh Trần" w:date="2021-07-30T09:50:00Z">
              <w:rPr>
                <w:rStyle w:val="Hyperlink"/>
                <w:lang w:val="en-US"/>
              </w:rPr>
            </w:rPrChange>
          </w:rPr>
          <w:delText>https://github.com/nguyencaohieu26/TheCake_Project.git</w:delText>
        </w:r>
        <w:r w:rsidR="006E18ED" w:rsidRPr="00F86CCE" w:rsidDel="00C34C0D">
          <w:rPr>
            <w:rStyle w:val="Hyperlink"/>
            <w:rFonts w:ascii="Arial" w:hAnsi="Arial" w:cs="Arial"/>
            <w:lang w:val="en-US"/>
            <w:rPrChange w:id="651" w:author="Vinh Trần" w:date="2021-07-30T09:50:00Z">
              <w:rPr>
                <w:rStyle w:val="Hyperlink"/>
                <w:lang w:val="en-US"/>
              </w:rPr>
            </w:rPrChange>
          </w:rPr>
          <w:fldChar w:fldCharType="end"/>
        </w:r>
      </w:del>
    </w:p>
    <w:p w14:paraId="4AA1F2EB" w14:textId="5594B5F7" w:rsidR="00C34A1C" w:rsidRPr="00F86CCE" w:rsidRDefault="00C34A1C" w:rsidP="00C34A1C">
      <w:pPr>
        <w:rPr>
          <w:rFonts w:ascii="Arial" w:hAnsi="Arial" w:cs="Arial"/>
          <w:b/>
          <w:bCs/>
          <w:lang w:val="en-US"/>
          <w:rPrChange w:id="652" w:author="Vinh Trần" w:date="2021-07-30T09:50:00Z">
            <w:rPr>
              <w:b/>
              <w:bCs/>
              <w:lang w:val="en-US"/>
            </w:rPr>
          </w:rPrChange>
        </w:rPr>
      </w:pPr>
      <w:r w:rsidRPr="00F86CCE">
        <w:rPr>
          <w:rFonts w:ascii="Arial" w:hAnsi="Arial" w:cs="Arial"/>
          <w:b/>
          <w:bCs/>
          <w:lang w:val="en-US"/>
          <w:rPrChange w:id="653" w:author="Vinh Trần" w:date="2021-07-30T09:50:00Z">
            <w:rPr>
              <w:b/>
              <w:bCs/>
              <w:lang w:val="en-US"/>
            </w:rPr>
          </w:rPrChange>
        </w:rPr>
        <w:t>7.2. How to maintain html code</w:t>
      </w:r>
    </w:p>
    <w:p w14:paraId="41F110F1" w14:textId="4515A3E4" w:rsidR="00C34A1C" w:rsidRPr="00F86CCE" w:rsidRDefault="00C34A1C" w:rsidP="00C34A1C">
      <w:pPr>
        <w:rPr>
          <w:rFonts w:ascii="Arial" w:hAnsi="Arial" w:cs="Arial"/>
          <w:lang w:val="en-US"/>
          <w:rPrChange w:id="654" w:author="Vinh Trần" w:date="2021-07-30T09:50:00Z">
            <w:rPr>
              <w:lang w:val="en-US"/>
            </w:rPr>
          </w:rPrChange>
        </w:rPr>
      </w:pPr>
      <w:r w:rsidRPr="00F86CCE">
        <w:rPr>
          <w:rFonts w:ascii="Arial" w:hAnsi="Arial" w:cs="Arial"/>
          <w:lang w:val="en-US"/>
          <w:rPrChange w:id="655" w:author="Vinh Trần" w:date="2021-07-30T09:50:00Z">
            <w:rPr>
              <w:lang w:val="en-US"/>
            </w:rPr>
          </w:rPrChange>
        </w:rPr>
        <w:t xml:space="preserve">- We separate source code into </w:t>
      </w:r>
      <w:r w:rsidRPr="00F86CCE">
        <w:rPr>
          <w:rFonts w:ascii="Arial" w:hAnsi="Arial" w:cs="Arial"/>
          <w:highlight w:val="yellow"/>
          <w:lang w:val="en-US"/>
          <w:rPrChange w:id="656" w:author="Vinh Trần" w:date="2021-07-30T09:50:00Z">
            <w:rPr>
              <w:lang w:val="en-US"/>
            </w:rPr>
          </w:rPrChange>
        </w:rPr>
        <w:t>21</w:t>
      </w:r>
      <w:r w:rsidRPr="00F86CCE">
        <w:rPr>
          <w:rFonts w:ascii="Arial" w:hAnsi="Arial" w:cs="Arial"/>
          <w:lang w:val="en-US"/>
          <w:rPrChange w:id="657" w:author="Vinh Trần" w:date="2021-07-30T09:50:00Z">
            <w:rPr>
              <w:lang w:val="en-US"/>
            </w:rPr>
          </w:rPrChange>
        </w:rPr>
        <w:t xml:space="preserve"> pages, each page namely: [Name of page].html. See the illustration below:</w:t>
      </w:r>
    </w:p>
    <w:p w14:paraId="6A3D2F87" w14:textId="718F27B7" w:rsidR="00C34A1C" w:rsidRPr="00F86CCE" w:rsidRDefault="00C34A1C" w:rsidP="00C34A1C">
      <w:pPr>
        <w:rPr>
          <w:rFonts w:ascii="Arial" w:hAnsi="Arial" w:cs="Arial"/>
          <w:lang w:val="en-US"/>
          <w:rPrChange w:id="658" w:author="Vinh Trần" w:date="2021-07-30T09:50:00Z">
            <w:rPr>
              <w:lang w:val="en-US"/>
            </w:rPr>
          </w:rPrChange>
        </w:rPr>
      </w:pPr>
      <w:r w:rsidRPr="00F86CCE">
        <w:rPr>
          <w:rFonts w:ascii="Arial" w:hAnsi="Arial" w:cs="Arial"/>
          <w:noProof/>
          <w:lang w:val="en-US"/>
          <w:rPrChange w:id="659" w:author="Vinh Trần" w:date="2021-07-30T09:50:00Z">
            <w:rPr>
              <w:noProof/>
              <w:lang w:val="en-US"/>
            </w:rPr>
          </w:rPrChange>
        </w:rPr>
        <w:lastRenderedPageBreak/>
        <w:drawing>
          <wp:inline distT="0" distB="0" distL="0" distR="0" wp14:anchorId="1BF39A28" wp14:editId="045C1091">
            <wp:extent cx="5731510" cy="5280660"/>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5280660"/>
                    </a:xfrm>
                    <a:prstGeom prst="rect">
                      <a:avLst/>
                    </a:prstGeom>
                  </pic:spPr>
                </pic:pic>
              </a:graphicData>
            </a:graphic>
          </wp:inline>
        </w:drawing>
      </w:r>
    </w:p>
    <w:p w14:paraId="6CCDE929" w14:textId="77777777" w:rsidR="00C34A1C" w:rsidRPr="00F86CCE" w:rsidRDefault="00C34A1C" w:rsidP="00C34A1C">
      <w:pPr>
        <w:rPr>
          <w:rFonts w:ascii="Arial" w:hAnsi="Arial" w:cs="Arial"/>
          <w:lang w:val="en-US"/>
          <w:rPrChange w:id="660" w:author="Vinh Trần" w:date="2021-07-30T09:50:00Z">
            <w:rPr>
              <w:lang w:val="en-US"/>
            </w:rPr>
          </w:rPrChange>
        </w:rPr>
      </w:pPr>
      <w:r w:rsidRPr="00F86CCE">
        <w:rPr>
          <w:rFonts w:ascii="Arial" w:hAnsi="Arial" w:cs="Arial"/>
          <w:lang w:val="en-US"/>
          <w:rPrChange w:id="661" w:author="Vinh Trần" w:date="2021-07-30T09:50:00Z">
            <w:rPr>
              <w:lang w:val="en-US"/>
            </w:rPr>
          </w:rPrChange>
        </w:rPr>
        <w:t>- In every page we comment every section to define each part. Example:</w:t>
      </w:r>
    </w:p>
    <w:p w14:paraId="6A5FC2E0" w14:textId="6DD0589C" w:rsidR="00C34A1C" w:rsidRPr="00F86CCE" w:rsidRDefault="00C34A1C" w:rsidP="000C23D2">
      <w:pPr>
        <w:rPr>
          <w:rFonts w:ascii="Arial" w:hAnsi="Arial" w:cs="Arial"/>
          <w:b/>
          <w:bCs/>
          <w:sz w:val="32"/>
          <w:szCs w:val="32"/>
          <w:lang w:val="en-US"/>
          <w:rPrChange w:id="662" w:author="Vinh Trần" w:date="2021-07-30T09:50:00Z">
            <w:rPr>
              <w:b/>
              <w:bCs/>
              <w:sz w:val="32"/>
              <w:szCs w:val="32"/>
              <w:lang w:val="en-US"/>
            </w:rPr>
          </w:rPrChange>
        </w:rPr>
      </w:pPr>
      <w:r w:rsidRPr="00F86CCE">
        <w:rPr>
          <w:rFonts w:ascii="Arial" w:hAnsi="Arial" w:cs="Arial"/>
          <w:noProof/>
          <w:lang w:val="en-US"/>
          <w:rPrChange w:id="663" w:author="Vinh Trần" w:date="2021-07-30T09:50:00Z">
            <w:rPr>
              <w:noProof/>
              <w:lang w:val="en-US"/>
            </w:rPr>
          </w:rPrChange>
        </w:rPr>
        <w:lastRenderedPageBreak/>
        <w:drawing>
          <wp:inline distT="0" distB="0" distL="0" distR="0" wp14:anchorId="6CE4508E" wp14:editId="010C0582">
            <wp:extent cx="5731510" cy="5542280"/>
            <wp:effectExtent l="0" t="0" r="2540" b="127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5542280"/>
                    </a:xfrm>
                    <a:prstGeom prst="rect">
                      <a:avLst/>
                    </a:prstGeom>
                  </pic:spPr>
                </pic:pic>
              </a:graphicData>
            </a:graphic>
          </wp:inline>
        </w:drawing>
      </w:r>
    </w:p>
    <w:p w14:paraId="6EDA0779" w14:textId="77777777" w:rsidR="00C34A1C" w:rsidRPr="00F86CCE" w:rsidRDefault="00C34A1C" w:rsidP="00C34A1C">
      <w:pPr>
        <w:rPr>
          <w:rFonts w:ascii="Arial" w:hAnsi="Arial" w:cs="Arial"/>
          <w:lang w:val="en-US"/>
          <w:rPrChange w:id="664" w:author="Vinh Trần" w:date="2021-07-30T09:50:00Z">
            <w:rPr>
              <w:lang w:val="en-US"/>
            </w:rPr>
          </w:rPrChange>
        </w:rPr>
      </w:pPr>
      <w:r w:rsidRPr="00F86CCE">
        <w:rPr>
          <w:rFonts w:ascii="Arial" w:hAnsi="Arial" w:cs="Arial"/>
          <w:lang w:val="en-US"/>
          <w:rPrChange w:id="665" w:author="Vinh Trần" w:date="2021-07-30T09:50:00Z">
            <w:rPr>
              <w:lang w:val="en-US"/>
            </w:rPr>
          </w:rPrChange>
        </w:rPr>
        <w:t>- Find the part name and change source code needed for maintenance.</w:t>
      </w:r>
    </w:p>
    <w:p w14:paraId="3D5D9BDA" w14:textId="44B6C92E" w:rsidR="00C34A1C" w:rsidRPr="00F86CCE" w:rsidRDefault="00C34A1C" w:rsidP="00C34A1C">
      <w:pPr>
        <w:rPr>
          <w:rFonts w:ascii="Arial" w:hAnsi="Arial" w:cs="Arial"/>
          <w:b/>
          <w:bCs/>
          <w:lang w:val="en-US"/>
          <w:rPrChange w:id="666" w:author="Vinh Trần" w:date="2021-07-30T09:50:00Z">
            <w:rPr>
              <w:b/>
              <w:bCs/>
              <w:lang w:val="en-US"/>
            </w:rPr>
          </w:rPrChange>
        </w:rPr>
      </w:pPr>
      <w:r w:rsidRPr="00F86CCE">
        <w:rPr>
          <w:rFonts w:ascii="Arial" w:hAnsi="Arial" w:cs="Arial"/>
          <w:b/>
          <w:bCs/>
          <w:lang w:val="en-US"/>
          <w:rPrChange w:id="667" w:author="Vinh Trần" w:date="2021-07-30T09:50:00Z">
            <w:rPr>
              <w:b/>
              <w:bCs/>
              <w:lang w:val="en-US"/>
            </w:rPr>
          </w:rPrChange>
        </w:rPr>
        <w:t>7.3. How to maintain Cascading Style Sheets and responsive</w:t>
      </w:r>
    </w:p>
    <w:p w14:paraId="4B30CD71" w14:textId="77777777" w:rsidR="00C34A1C" w:rsidRPr="00F86CCE" w:rsidRDefault="00C34A1C" w:rsidP="00C34A1C">
      <w:pPr>
        <w:rPr>
          <w:rFonts w:ascii="Arial" w:hAnsi="Arial" w:cs="Arial"/>
          <w:lang w:val="en-US"/>
          <w:rPrChange w:id="668" w:author="Vinh Trần" w:date="2021-07-30T09:50:00Z">
            <w:rPr>
              <w:lang w:val="en-US"/>
            </w:rPr>
          </w:rPrChange>
        </w:rPr>
      </w:pPr>
      <w:r w:rsidRPr="00F86CCE">
        <w:rPr>
          <w:rFonts w:ascii="Arial" w:hAnsi="Arial" w:cs="Arial"/>
          <w:lang w:val="en-US"/>
          <w:rPrChange w:id="669" w:author="Vinh Trần" w:date="2021-07-30T09:50:00Z">
            <w:rPr>
              <w:lang w:val="en-US"/>
            </w:rPr>
          </w:rPrChange>
        </w:rPr>
        <w:t xml:space="preserve">- </w:t>
      </w:r>
      <w:proofErr w:type="gramStart"/>
      <w:r w:rsidRPr="00F86CCE">
        <w:rPr>
          <w:rFonts w:ascii="Arial" w:hAnsi="Arial" w:cs="Arial"/>
          <w:lang w:val="en-US"/>
          <w:rPrChange w:id="670" w:author="Vinh Trần" w:date="2021-07-30T09:50:00Z">
            <w:rPr>
              <w:lang w:val="en-US"/>
            </w:rPr>
          </w:rPrChange>
        </w:rPr>
        <w:t>We</w:t>
      </w:r>
      <w:proofErr w:type="gramEnd"/>
      <w:r w:rsidRPr="00F86CCE">
        <w:rPr>
          <w:rFonts w:ascii="Arial" w:hAnsi="Arial" w:cs="Arial"/>
          <w:lang w:val="en-US"/>
          <w:rPrChange w:id="671" w:author="Vinh Trần" w:date="2021-07-30T09:50:00Z">
            <w:rPr>
              <w:lang w:val="en-US"/>
            </w:rPr>
          </w:rPrChange>
        </w:rPr>
        <w:t xml:space="preserve"> namely the part of Cascading Style Sheets source code as: [Name of </w:t>
      </w:r>
      <w:proofErr w:type="spellStart"/>
      <w:r w:rsidRPr="00F86CCE">
        <w:rPr>
          <w:rFonts w:ascii="Arial" w:hAnsi="Arial" w:cs="Arial"/>
          <w:lang w:val="en-US"/>
          <w:rPrChange w:id="672" w:author="Vinh Trần" w:date="2021-07-30T09:50:00Z">
            <w:rPr>
              <w:lang w:val="en-US"/>
            </w:rPr>
          </w:rPrChange>
        </w:rPr>
        <w:t>page_page_css</w:t>
      </w:r>
      <w:proofErr w:type="spellEnd"/>
      <w:r w:rsidRPr="00F86CCE">
        <w:rPr>
          <w:rFonts w:ascii="Arial" w:hAnsi="Arial" w:cs="Arial"/>
          <w:lang w:val="en-US"/>
          <w:rPrChange w:id="673" w:author="Vinh Trần" w:date="2021-07-30T09:50:00Z">
            <w:rPr>
              <w:lang w:val="en-US"/>
            </w:rPr>
          </w:rPrChange>
        </w:rPr>
        <w:t>], and each page, we namely each section source code as: [Name of section] See the illustration below:</w:t>
      </w:r>
    </w:p>
    <w:p w14:paraId="35FF6D00" w14:textId="40EF0126" w:rsidR="0026508E" w:rsidRPr="00F86CCE" w:rsidRDefault="00C34A1C" w:rsidP="000C23D2">
      <w:pPr>
        <w:rPr>
          <w:rFonts w:ascii="Arial" w:hAnsi="Arial" w:cs="Arial"/>
          <w:b/>
          <w:bCs/>
          <w:lang w:val="en-US"/>
          <w:rPrChange w:id="674" w:author="Vinh Trần" w:date="2021-07-30T09:50:00Z">
            <w:rPr>
              <w:b/>
              <w:bCs/>
              <w:lang w:val="en-US"/>
            </w:rPr>
          </w:rPrChange>
        </w:rPr>
      </w:pPr>
      <w:r w:rsidRPr="00F86CCE">
        <w:rPr>
          <w:rFonts w:ascii="Arial" w:hAnsi="Arial" w:cs="Arial"/>
          <w:noProof/>
          <w:lang w:val="en-US"/>
          <w:rPrChange w:id="675" w:author="Vinh Trần" w:date="2021-07-30T09:50:00Z">
            <w:rPr>
              <w:noProof/>
              <w:lang w:val="en-US"/>
            </w:rPr>
          </w:rPrChange>
        </w:rPr>
        <w:lastRenderedPageBreak/>
        <w:drawing>
          <wp:inline distT="0" distB="0" distL="0" distR="0" wp14:anchorId="2C0BDA42" wp14:editId="4726198F">
            <wp:extent cx="5731510" cy="6026150"/>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6026150"/>
                    </a:xfrm>
                    <a:prstGeom prst="rect">
                      <a:avLst/>
                    </a:prstGeom>
                  </pic:spPr>
                </pic:pic>
              </a:graphicData>
            </a:graphic>
          </wp:inline>
        </w:drawing>
      </w:r>
    </w:p>
    <w:p w14:paraId="0992B837" w14:textId="77777777" w:rsidR="00C34A1C" w:rsidRPr="00F86CCE" w:rsidRDefault="00C34A1C" w:rsidP="00C34A1C">
      <w:pPr>
        <w:rPr>
          <w:rFonts w:ascii="Arial" w:hAnsi="Arial" w:cs="Arial"/>
          <w:lang w:val="en-US"/>
          <w:rPrChange w:id="676" w:author="Vinh Trần" w:date="2021-07-30T09:50:00Z">
            <w:rPr>
              <w:lang w:val="en-US"/>
            </w:rPr>
          </w:rPrChange>
        </w:rPr>
      </w:pPr>
      <w:r w:rsidRPr="00F86CCE">
        <w:rPr>
          <w:rFonts w:ascii="Arial" w:hAnsi="Arial" w:cs="Arial"/>
          <w:lang w:val="en-US"/>
          <w:rPrChange w:id="677" w:author="Vinh Trần" w:date="2021-07-30T09:50:00Z">
            <w:rPr>
              <w:lang w:val="en-US"/>
            </w:rPr>
          </w:rPrChange>
        </w:rPr>
        <w:t>- Find the part name and change source code needed for maintenance.</w:t>
      </w:r>
    </w:p>
    <w:p w14:paraId="02C3A42C" w14:textId="70973E3E" w:rsidR="00261827" w:rsidRPr="00F86CCE" w:rsidRDefault="00261827" w:rsidP="00261827">
      <w:pPr>
        <w:tabs>
          <w:tab w:val="left" w:pos="2145"/>
        </w:tabs>
        <w:rPr>
          <w:rFonts w:ascii="Arial" w:hAnsi="Arial" w:cs="Arial"/>
          <w:b/>
          <w:bCs/>
          <w:lang w:val="en-US"/>
          <w:rPrChange w:id="678" w:author="Vinh Trần" w:date="2021-07-30T09:50:00Z">
            <w:rPr>
              <w:b/>
              <w:bCs/>
              <w:lang w:val="en-US"/>
            </w:rPr>
          </w:rPrChange>
        </w:rPr>
      </w:pPr>
      <w:r w:rsidRPr="00F86CCE">
        <w:rPr>
          <w:rFonts w:ascii="Arial" w:hAnsi="Arial" w:cs="Arial"/>
          <w:b/>
          <w:bCs/>
          <w:lang w:val="en-US"/>
          <w:rPrChange w:id="679" w:author="Vinh Trần" w:date="2021-07-30T09:50:00Z">
            <w:rPr>
              <w:b/>
              <w:bCs/>
              <w:lang w:val="en-US"/>
            </w:rPr>
          </w:rPrChange>
        </w:rPr>
        <w:t>7.4. Extension</w:t>
      </w:r>
    </w:p>
    <w:p w14:paraId="267DCB02" w14:textId="77777777" w:rsidR="00261827" w:rsidRPr="00F86CCE" w:rsidRDefault="00261827" w:rsidP="00261827">
      <w:pPr>
        <w:rPr>
          <w:rFonts w:ascii="Arial" w:hAnsi="Arial" w:cs="Arial"/>
          <w:lang w:val="en-US"/>
          <w:rPrChange w:id="680" w:author="Vinh Trần" w:date="2021-07-30T09:50:00Z">
            <w:rPr>
              <w:lang w:val="en-US"/>
            </w:rPr>
          </w:rPrChange>
        </w:rPr>
      </w:pPr>
      <w:r w:rsidRPr="00F86CCE">
        <w:rPr>
          <w:rFonts w:ascii="Arial" w:hAnsi="Arial" w:cs="Arial"/>
          <w:lang w:val="en-US"/>
          <w:rPrChange w:id="681" w:author="Vinh Trần" w:date="2021-07-30T09:50:00Z">
            <w:rPr>
              <w:lang w:val="en-US"/>
            </w:rPr>
          </w:rPrChange>
        </w:rPr>
        <w:t>- Install “live server” in Visual studio code for run live website (no need to reload website when every time update source code) follow step by step below:</w:t>
      </w:r>
    </w:p>
    <w:p w14:paraId="42E1C6D9" w14:textId="77777777" w:rsidR="00261827" w:rsidRPr="00F86CCE" w:rsidRDefault="00261827" w:rsidP="00261827">
      <w:pPr>
        <w:rPr>
          <w:rFonts w:ascii="Arial" w:hAnsi="Arial" w:cs="Arial"/>
          <w:lang w:val="en-US"/>
          <w:rPrChange w:id="682" w:author="Vinh Trần" w:date="2021-07-30T09:50:00Z">
            <w:rPr>
              <w:lang w:val="en-US"/>
            </w:rPr>
          </w:rPrChange>
        </w:rPr>
      </w:pPr>
      <w:r w:rsidRPr="00F86CCE">
        <w:rPr>
          <w:rFonts w:ascii="Arial" w:hAnsi="Arial" w:cs="Arial"/>
          <w:lang w:val="en-US"/>
          <w:rPrChange w:id="683" w:author="Vinh Trần" w:date="2021-07-30T09:50:00Z">
            <w:rPr>
              <w:lang w:val="en-US"/>
            </w:rPr>
          </w:rPrChange>
        </w:rPr>
        <w:t>+ Click on Extensions button on Visual Studio Code.</w:t>
      </w:r>
    </w:p>
    <w:p w14:paraId="6A96495F" w14:textId="77777777" w:rsidR="00261827" w:rsidRPr="00F86CCE" w:rsidRDefault="00261827" w:rsidP="00261827">
      <w:pPr>
        <w:rPr>
          <w:rFonts w:ascii="Arial" w:hAnsi="Arial" w:cs="Arial"/>
          <w:lang w:val="en-US"/>
          <w:rPrChange w:id="684" w:author="Vinh Trần" w:date="2021-07-30T09:50:00Z">
            <w:rPr>
              <w:lang w:val="en-US"/>
            </w:rPr>
          </w:rPrChange>
        </w:rPr>
      </w:pPr>
      <w:r w:rsidRPr="00F86CCE">
        <w:rPr>
          <w:rFonts w:ascii="Arial" w:hAnsi="Arial" w:cs="Arial"/>
          <w:lang w:val="en-US"/>
          <w:rPrChange w:id="685" w:author="Vinh Trần" w:date="2021-07-30T09:50:00Z">
            <w:rPr>
              <w:lang w:val="en-US"/>
            </w:rPr>
          </w:rPrChange>
        </w:rPr>
        <w:t>+ Type “live server” on search bar.</w:t>
      </w:r>
    </w:p>
    <w:p w14:paraId="2289B9D9" w14:textId="77777777" w:rsidR="00261827" w:rsidRPr="00F86CCE" w:rsidRDefault="00261827" w:rsidP="00261827">
      <w:pPr>
        <w:rPr>
          <w:rFonts w:ascii="Arial" w:hAnsi="Arial" w:cs="Arial"/>
          <w:lang w:val="en-US"/>
          <w:rPrChange w:id="686" w:author="Vinh Trần" w:date="2021-07-30T09:50:00Z">
            <w:rPr>
              <w:lang w:val="en-US"/>
            </w:rPr>
          </w:rPrChange>
        </w:rPr>
      </w:pPr>
      <w:r w:rsidRPr="00F86CCE">
        <w:rPr>
          <w:rFonts w:ascii="Arial" w:hAnsi="Arial" w:cs="Arial"/>
          <w:lang w:val="en-US"/>
          <w:rPrChange w:id="687" w:author="Vinh Trần" w:date="2021-07-30T09:50:00Z">
            <w:rPr>
              <w:lang w:val="en-US"/>
            </w:rPr>
          </w:rPrChange>
        </w:rPr>
        <w:t>+ Click on “Install” and wait to setup complete.</w:t>
      </w:r>
    </w:p>
    <w:p w14:paraId="18AB88BC" w14:textId="77777777" w:rsidR="00261827" w:rsidRPr="00F86CCE" w:rsidRDefault="00261827" w:rsidP="00261827">
      <w:pPr>
        <w:rPr>
          <w:rFonts w:ascii="Arial" w:hAnsi="Arial" w:cs="Arial"/>
          <w:lang w:val="en-US"/>
          <w:rPrChange w:id="688" w:author="Vinh Trần" w:date="2021-07-30T09:50:00Z">
            <w:rPr>
              <w:lang w:val="en-US"/>
            </w:rPr>
          </w:rPrChange>
        </w:rPr>
      </w:pPr>
      <w:r w:rsidRPr="00F86CCE">
        <w:rPr>
          <w:rFonts w:ascii="Arial" w:hAnsi="Arial" w:cs="Arial"/>
          <w:lang w:val="en-US"/>
          <w:rPrChange w:id="689" w:author="Vinh Trần" w:date="2021-07-30T09:50:00Z">
            <w:rPr>
              <w:lang w:val="en-US"/>
            </w:rPr>
          </w:rPrChange>
        </w:rPr>
        <w:t>+ Restart Visual Studio code.</w:t>
      </w:r>
    </w:p>
    <w:p w14:paraId="20F9EBF7" w14:textId="2EDE1921" w:rsidR="0026508E" w:rsidRPr="00F86CCE" w:rsidRDefault="0026508E" w:rsidP="000C23D2">
      <w:pPr>
        <w:rPr>
          <w:rFonts w:ascii="Arial" w:hAnsi="Arial" w:cs="Arial"/>
          <w:b/>
          <w:bCs/>
          <w:lang w:val="en-US"/>
          <w:rPrChange w:id="690" w:author="Vinh Trần" w:date="2021-07-30T09:50:00Z">
            <w:rPr>
              <w:b/>
              <w:bCs/>
              <w:lang w:val="en-US"/>
            </w:rPr>
          </w:rPrChange>
        </w:rPr>
      </w:pPr>
    </w:p>
    <w:p w14:paraId="03EE77E6" w14:textId="622C3379" w:rsidR="0026508E" w:rsidRPr="00F86CCE" w:rsidRDefault="00261827" w:rsidP="000C23D2">
      <w:pPr>
        <w:rPr>
          <w:rFonts w:ascii="Arial" w:hAnsi="Arial" w:cs="Arial"/>
          <w:b/>
          <w:bCs/>
          <w:lang w:val="en-US"/>
          <w:rPrChange w:id="691" w:author="Vinh Trần" w:date="2021-07-30T09:50:00Z">
            <w:rPr>
              <w:b/>
              <w:bCs/>
              <w:lang w:val="en-US"/>
            </w:rPr>
          </w:rPrChange>
        </w:rPr>
      </w:pPr>
      <w:r w:rsidRPr="00F86CCE">
        <w:rPr>
          <w:rFonts w:ascii="Arial" w:hAnsi="Arial" w:cs="Arial"/>
          <w:noProof/>
          <w:lang w:val="en-US"/>
          <w:rPrChange w:id="692" w:author="Vinh Trần" w:date="2021-07-30T09:50:00Z">
            <w:rPr>
              <w:noProof/>
              <w:lang w:val="en-US"/>
            </w:rPr>
          </w:rPrChange>
        </w:rPr>
        <w:lastRenderedPageBreak/>
        <w:drawing>
          <wp:inline distT="0" distB="0" distL="0" distR="0" wp14:anchorId="54BF8B56" wp14:editId="316E1376">
            <wp:extent cx="5731510" cy="3038475"/>
            <wp:effectExtent l="0" t="0" r="254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038475"/>
                    </a:xfrm>
                    <a:prstGeom prst="rect">
                      <a:avLst/>
                    </a:prstGeom>
                  </pic:spPr>
                </pic:pic>
              </a:graphicData>
            </a:graphic>
          </wp:inline>
        </w:drawing>
      </w:r>
    </w:p>
    <w:p w14:paraId="58E10634" w14:textId="0DCB5376" w:rsidR="00261827" w:rsidRPr="00F86CCE" w:rsidRDefault="00261827" w:rsidP="00261827">
      <w:pPr>
        <w:rPr>
          <w:rFonts w:ascii="Arial" w:hAnsi="Arial" w:cs="Arial"/>
          <w:b/>
          <w:bCs/>
          <w:lang w:val="en-US"/>
          <w:rPrChange w:id="693" w:author="Vinh Trần" w:date="2021-07-30T09:50:00Z">
            <w:rPr>
              <w:b/>
              <w:bCs/>
              <w:lang w:val="en-US"/>
            </w:rPr>
          </w:rPrChange>
        </w:rPr>
      </w:pPr>
      <w:r w:rsidRPr="00F86CCE">
        <w:rPr>
          <w:rFonts w:ascii="Arial" w:hAnsi="Arial" w:cs="Arial"/>
          <w:b/>
          <w:bCs/>
          <w:lang w:val="en-US"/>
          <w:rPrChange w:id="694" w:author="Vinh Trần" w:date="2021-07-30T09:50:00Z">
            <w:rPr>
              <w:b/>
              <w:bCs/>
              <w:lang w:val="en-US"/>
            </w:rPr>
          </w:rPrChange>
        </w:rPr>
        <w:t>7.5. Browser support</w:t>
      </w:r>
    </w:p>
    <w:p w14:paraId="4BB7D61A" w14:textId="77777777" w:rsidR="00261827" w:rsidRPr="00F86CCE" w:rsidRDefault="00261827" w:rsidP="00261827">
      <w:pPr>
        <w:rPr>
          <w:rFonts w:ascii="Arial" w:hAnsi="Arial" w:cs="Arial"/>
          <w:lang w:val="en-US"/>
          <w:rPrChange w:id="695" w:author="Vinh Trần" w:date="2021-07-30T09:50:00Z">
            <w:rPr>
              <w:lang w:val="en-US"/>
            </w:rPr>
          </w:rPrChange>
        </w:rPr>
      </w:pPr>
      <w:r w:rsidRPr="00F86CCE">
        <w:rPr>
          <w:rFonts w:ascii="Arial" w:hAnsi="Arial" w:cs="Arial"/>
          <w:lang w:val="en-US"/>
          <w:rPrChange w:id="696" w:author="Vinh Trần" w:date="2021-07-30T09:50:00Z">
            <w:rPr>
              <w:lang w:val="en-US"/>
            </w:rPr>
          </w:rPrChange>
        </w:rPr>
        <w:t>- Support chrome browser version 57.0 and above.</w:t>
      </w:r>
    </w:p>
    <w:p w14:paraId="669D7BC9" w14:textId="77777777" w:rsidR="00261827" w:rsidRPr="00F86CCE" w:rsidRDefault="00261827" w:rsidP="00261827">
      <w:pPr>
        <w:rPr>
          <w:rFonts w:ascii="Arial" w:hAnsi="Arial" w:cs="Arial"/>
          <w:lang w:val="en-US"/>
          <w:rPrChange w:id="697" w:author="Vinh Trần" w:date="2021-07-30T09:50:00Z">
            <w:rPr>
              <w:lang w:val="en-US"/>
            </w:rPr>
          </w:rPrChange>
        </w:rPr>
      </w:pPr>
      <w:r w:rsidRPr="00F86CCE">
        <w:rPr>
          <w:rFonts w:ascii="Arial" w:hAnsi="Arial" w:cs="Arial"/>
          <w:lang w:val="en-US"/>
          <w:rPrChange w:id="698" w:author="Vinh Trần" w:date="2021-07-30T09:50:00Z">
            <w:rPr>
              <w:lang w:val="en-US"/>
            </w:rPr>
          </w:rPrChange>
        </w:rPr>
        <w:t xml:space="preserve">- Support </w:t>
      </w:r>
      <w:proofErr w:type="spellStart"/>
      <w:r w:rsidRPr="00F86CCE">
        <w:rPr>
          <w:rFonts w:ascii="Arial" w:hAnsi="Arial" w:cs="Arial"/>
          <w:lang w:val="en-US"/>
          <w:rPrChange w:id="699" w:author="Vinh Trần" w:date="2021-07-30T09:50:00Z">
            <w:rPr>
              <w:lang w:val="en-US"/>
            </w:rPr>
          </w:rPrChange>
        </w:rPr>
        <w:t>firefox</w:t>
      </w:r>
      <w:proofErr w:type="spellEnd"/>
      <w:r w:rsidRPr="00F86CCE">
        <w:rPr>
          <w:rFonts w:ascii="Arial" w:hAnsi="Arial" w:cs="Arial"/>
          <w:lang w:val="en-US"/>
          <w:rPrChange w:id="700" w:author="Vinh Trần" w:date="2021-07-30T09:50:00Z">
            <w:rPr>
              <w:lang w:val="en-US"/>
            </w:rPr>
          </w:rPrChange>
        </w:rPr>
        <w:t xml:space="preserve"> browser version 52.0 and above.</w:t>
      </w:r>
    </w:p>
    <w:p w14:paraId="42A2ADC7" w14:textId="77777777" w:rsidR="00261827" w:rsidRPr="00F86CCE" w:rsidRDefault="00261827" w:rsidP="00261827">
      <w:pPr>
        <w:rPr>
          <w:rFonts w:ascii="Arial" w:hAnsi="Arial" w:cs="Arial"/>
          <w:lang w:val="en-US"/>
          <w:rPrChange w:id="701" w:author="Vinh Trần" w:date="2021-07-30T09:50:00Z">
            <w:rPr>
              <w:lang w:val="en-US"/>
            </w:rPr>
          </w:rPrChange>
        </w:rPr>
      </w:pPr>
      <w:r w:rsidRPr="00F86CCE">
        <w:rPr>
          <w:rFonts w:ascii="Arial" w:hAnsi="Arial" w:cs="Arial"/>
          <w:lang w:val="en-US"/>
          <w:rPrChange w:id="702" w:author="Vinh Trần" w:date="2021-07-30T09:50:00Z">
            <w:rPr>
              <w:lang w:val="en-US"/>
            </w:rPr>
          </w:rPrChange>
        </w:rPr>
        <w:t>- Support IE browser version 11.0 and above.</w:t>
      </w:r>
    </w:p>
    <w:p w14:paraId="2252ADC4" w14:textId="77777777" w:rsidR="00261827" w:rsidRPr="00F86CCE" w:rsidRDefault="00261827" w:rsidP="000C23D2">
      <w:pPr>
        <w:rPr>
          <w:rFonts w:ascii="Arial" w:hAnsi="Arial" w:cs="Arial"/>
          <w:b/>
          <w:bCs/>
          <w:lang w:val="en-US"/>
          <w:rPrChange w:id="703" w:author="Vinh Trần" w:date="2021-07-30T09:50:00Z">
            <w:rPr>
              <w:b/>
              <w:bCs/>
              <w:lang w:val="en-US"/>
            </w:rPr>
          </w:rPrChange>
        </w:rPr>
      </w:pPr>
    </w:p>
    <w:p w14:paraId="66224FAD" w14:textId="4D577FD5" w:rsidR="0026508E" w:rsidRPr="00F86CCE" w:rsidRDefault="0026508E" w:rsidP="000C23D2">
      <w:pPr>
        <w:rPr>
          <w:rFonts w:ascii="Arial" w:hAnsi="Arial" w:cs="Arial"/>
          <w:b/>
          <w:bCs/>
          <w:lang w:val="en-US"/>
          <w:rPrChange w:id="704" w:author="Vinh Trần" w:date="2021-07-30T09:50:00Z">
            <w:rPr>
              <w:b/>
              <w:bCs/>
              <w:lang w:val="en-US"/>
            </w:rPr>
          </w:rPrChange>
        </w:rPr>
      </w:pPr>
    </w:p>
    <w:p w14:paraId="30CFDC02" w14:textId="3137F319" w:rsidR="0026508E" w:rsidRPr="00F86CCE" w:rsidRDefault="0026508E" w:rsidP="000C23D2">
      <w:pPr>
        <w:rPr>
          <w:rFonts w:ascii="Arial" w:hAnsi="Arial" w:cs="Arial"/>
          <w:b/>
          <w:bCs/>
          <w:lang w:val="en-US"/>
          <w:rPrChange w:id="705" w:author="Vinh Trần" w:date="2021-07-30T09:50:00Z">
            <w:rPr>
              <w:b/>
              <w:bCs/>
              <w:lang w:val="en-US"/>
            </w:rPr>
          </w:rPrChange>
        </w:rPr>
      </w:pPr>
    </w:p>
    <w:p w14:paraId="4A75CCAA" w14:textId="243973A5" w:rsidR="0026508E" w:rsidRPr="00F86CCE" w:rsidRDefault="0026508E" w:rsidP="000C23D2">
      <w:pPr>
        <w:rPr>
          <w:rFonts w:ascii="Arial" w:hAnsi="Arial" w:cs="Arial"/>
          <w:b/>
          <w:bCs/>
          <w:lang w:val="en-US"/>
          <w:rPrChange w:id="706" w:author="Vinh Trần" w:date="2021-07-30T09:50:00Z">
            <w:rPr>
              <w:b/>
              <w:bCs/>
              <w:lang w:val="en-US"/>
            </w:rPr>
          </w:rPrChange>
        </w:rPr>
      </w:pPr>
    </w:p>
    <w:p w14:paraId="4B164B45" w14:textId="3152771A" w:rsidR="0026508E" w:rsidRPr="00F86CCE" w:rsidRDefault="0026508E" w:rsidP="000C23D2">
      <w:pPr>
        <w:rPr>
          <w:rFonts w:ascii="Arial" w:hAnsi="Arial" w:cs="Arial"/>
          <w:b/>
          <w:bCs/>
          <w:lang w:val="en-US"/>
          <w:rPrChange w:id="707" w:author="Vinh Trần" w:date="2021-07-30T09:50:00Z">
            <w:rPr>
              <w:b/>
              <w:bCs/>
              <w:lang w:val="en-US"/>
            </w:rPr>
          </w:rPrChange>
        </w:rPr>
      </w:pPr>
    </w:p>
    <w:p w14:paraId="43AFDC8A" w14:textId="4CAC6789" w:rsidR="0026508E" w:rsidRPr="00F86CCE" w:rsidRDefault="0026508E" w:rsidP="000C23D2">
      <w:pPr>
        <w:rPr>
          <w:rFonts w:ascii="Arial" w:hAnsi="Arial" w:cs="Arial"/>
          <w:b/>
          <w:bCs/>
          <w:lang w:val="en-US"/>
          <w:rPrChange w:id="708" w:author="Vinh Trần" w:date="2021-07-30T09:50:00Z">
            <w:rPr>
              <w:b/>
              <w:bCs/>
              <w:lang w:val="en-US"/>
            </w:rPr>
          </w:rPrChange>
        </w:rPr>
      </w:pPr>
    </w:p>
    <w:p w14:paraId="0D0CBE9A" w14:textId="3CF8C687" w:rsidR="0026508E" w:rsidRPr="00F86CCE" w:rsidRDefault="0026508E" w:rsidP="000C23D2">
      <w:pPr>
        <w:rPr>
          <w:rFonts w:ascii="Arial" w:hAnsi="Arial" w:cs="Arial"/>
          <w:b/>
          <w:bCs/>
          <w:lang w:val="en-US"/>
          <w:rPrChange w:id="709" w:author="Vinh Trần" w:date="2021-07-30T09:50:00Z">
            <w:rPr>
              <w:b/>
              <w:bCs/>
              <w:lang w:val="en-US"/>
            </w:rPr>
          </w:rPrChange>
        </w:rPr>
      </w:pPr>
    </w:p>
    <w:p w14:paraId="2EE505CE" w14:textId="231C84BB" w:rsidR="0026508E" w:rsidRPr="00F86CCE" w:rsidRDefault="0026508E" w:rsidP="000C23D2">
      <w:pPr>
        <w:rPr>
          <w:rFonts w:ascii="Arial" w:hAnsi="Arial" w:cs="Arial"/>
          <w:b/>
          <w:bCs/>
          <w:lang w:val="en-US"/>
          <w:rPrChange w:id="710" w:author="Vinh Trần" w:date="2021-07-30T09:50:00Z">
            <w:rPr>
              <w:b/>
              <w:bCs/>
              <w:lang w:val="en-US"/>
            </w:rPr>
          </w:rPrChange>
        </w:rPr>
      </w:pPr>
    </w:p>
    <w:p w14:paraId="181CCC0F" w14:textId="77777777" w:rsidR="0026508E" w:rsidRPr="00F86CCE" w:rsidRDefault="0026508E" w:rsidP="000C23D2">
      <w:pPr>
        <w:rPr>
          <w:rFonts w:ascii="Arial" w:hAnsi="Arial" w:cs="Arial"/>
          <w:b/>
          <w:bCs/>
          <w:lang w:val="en-US"/>
          <w:rPrChange w:id="711" w:author="Vinh Trần" w:date="2021-07-30T09:50:00Z">
            <w:rPr>
              <w:b/>
              <w:bCs/>
              <w:lang w:val="en-US"/>
            </w:rPr>
          </w:rPrChange>
        </w:rPr>
      </w:pPr>
    </w:p>
    <w:sectPr w:rsidR="0026508E" w:rsidRPr="00F86CCE">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8B724F"/>
    <w:multiLevelType w:val="hybridMultilevel"/>
    <w:tmpl w:val="2AB4B5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56272BA"/>
    <w:multiLevelType w:val="hybridMultilevel"/>
    <w:tmpl w:val="2CF40C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5AC29BA"/>
    <w:multiLevelType w:val="hybridMultilevel"/>
    <w:tmpl w:val="CB483CB0"/>
    <w:lvl w:ilvl="0" w:tplc="222E9F04">
      <w:start w:val="3"/>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5806B59"/>
    <w:multiLevelType w:val="hybridMultilevel"/>
    <w:tmpl w:val="3A4CCA0E"/>
    <w:lvl w:ilvl="0" w:tplc="B00EB2C2">
      <w:start w:val="3"/>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305970B4"/>
    <w:multiLevelType w:val="hybridMultilevel"/>
    <w:tmpl w:val="D2DE48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328A0620"/>
    <w:multiLevelType w:val="hybridMultilevel"/>
    <w:tmpl w:val="54FE06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36453D8A"/>
    <w:multiLevelType w:val="hybridMultilevel"/>
    <w:tmpl w:val="0B9231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40DC6FD1"/>
    <w:multiLevelType w:val="hybridMultilevel"/>
    <w:tmpl w:val="C95AF806"/>
    <w:lvl w:ilvl="0" w:tplc="08090001">
      <w:start w:val="1"/>
      <w:numFmt w:val="bullet"/>
      <w:lvlText w:val=""/>
      <w:lvlJc w:val="left"/>
      <w:pPr>
        <w:ind w:left="3473" w:hanging="360"/>
      </w:pPr>
      <w:rPr>
        <w:rFonts w:ascii="Symbol" w:hAnsi="Symbol" w:hint="default"/>
      </w:rPr>
    </w:lvl>
    <w:lvl w:ilvl="1" w:tplc="08090003" w:tentative="1">
      <w:start w:val="1"/>
      <w:numFmt w:val="bullet"/>
      <w:lvlText w:val="o"/>
      <w:lvlJc w:val="left"/>
      <w:pPr>
        <w:ind w:left="4193" w:hanging="360"/>
      </w:pPr>
      <w:rPr>
        <w:rFonts w:ascii="Courier New" w:hAnsi="Courier New" w:cs="Courier New" w:hint="default"/>
      </w:rPr>
    </w:lvl>
    <w:lvl w:ilvl="2" w:tplc="08090005" w:tentative="1">
      <w:start w:val="1"/>
      <w:numFmt w:val="bullet"/>
      <w:lvlText w:val=""/>
      <w:lvlJc w:val="left"/>
      <w:pPr>
        <w:ind w:left="4913" w:hanging="360"/>
      </w:pPr>
      <w:rPr>
        <w:rFonts w:ascii="Wingdings" w:hAnsi="Wingdings" w:hint="default"/>
      </w:rPr>
    </w:lvl>
    <w:lvl w:ilvl="3" w:tplc="08090001" w:tentative="1">
      <w:start w:val="1"/>
      <w:numFmt w:val="bullet"/>
      <w:lvlText w:val=""/>
      <w:lvlJc w:val="left"/>
      <w:pPr>
        <w:ind w:left="5633" w:hanging="360"/>
      </w:pPr>
      <w:rPr>
        <w:rFonts w:ascii="Symbol" w:hAnsi="Symbol" w:hint="default"/>
      </w:rPr>
    </w:lvl>
    <w:lvl w:ilvl="4" w:tplc="08090003" w:tentative="1">
      <w:start w:val="1"/>
      <w:numFmt w:val="bullet"/>
      <w:lvlText w:val="o"/>
      <w:lvlJc w:val="left"/>
      <w:pPr>
        <w:ind w:left="6353" w:hanging="360"/>
      </w:pPr>
      <w:rPr>
        <w:rFonts w:ascii="Courier New" w:hAnsi="Courier New" w:cs="Courier New" w:hint="default"/>
      </w:rPr>
    </w:lvl>
    <w:lvl w:ilvl="5" w:tplc="08090005" w:tentative="1">
      <w:start w:val="1"/>
      <w:numFmt w:val="bullet"/>
      <w:lvlText w:val=""/>
      <w:lvlJc w:val="left"/>
      <w:pPr>
        <w:ind w:left="7073" w:hanging="360"/>
      </w:pPr>
      <w:rPr>
        <w:rFonts w:ascii="Wingdings" w:hAnsi="Wingdings" w:hint="default"/>
      </w:rPr>
    </w:lvl>
    <w:lvl w:ilvl="6" w:tplc="08090001" w:tentative="1">
      <w:start w:val="1"/>
      <w:numFmt w:val="bullet"/>
      <w:lvlText w:val=""/>
      <w:lvlJc w:val="left"/>
      <w:pPr>
        <w:ind w:left="7793" w:hanging="360"/>
      </w:pPr>
      <w:rPr>
        <w:rFonts w:ascii="Symbol" w:hAnsi="Symbol" w:hint="default"/>
      </w:rPr>
    </w:lvl>
    <w:lvl w:ilvl="7" w:tplc="08090003" w:tentative="1">
      <w:start w:val="1"/>
      <w:numFmt w:val="bullet"/>
      <w:lvlText w:val="o"/>
      <w:lvlJc w:val="left"/>
      <w:pPr>
        <w:ind w:left="8513" w:hanging="360"/>
      </w:pPr>
      <w:rPr>
        <w:rFonts w:ascii="Courier New" w:hAnsi="Courier New" w:cs="Courier New" w:hint="default"/>
      </w:rPr>
    </w:lvl>
    <w:lvl w:ilvl="8" w:tplc="08090005" w:tentative="1">
      <w:start w:val="1"/>
      <w:numFmt w:val="bullet"/>
      <w:lvlText w:val=""/>
      <w:lvlJc w:val="left"/>
      <w:pPr>
        <w:ind w:left="9233" w:hanging="360"/>
      </w:pPr>
      <w:rPr>
        <w:rFonts w:ascii="Wingdings" w:hAnsi="Wingdings" w:hint="default"/>
      </w:rPr>
    </w:lvl>
  </w:abstractNum>
  <w:abstractNum w:abstractNumId="8" w15:restartNumberingAfterBreak="0">
    <w:nsid w:val="413548D9"/>
    <w:multiLevelType w:val="hybridMultilevel"/>
    <w:tmpl w:val="FC7CE7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44E00797"/>
    <w:multiLevelType w:val="hybridMultilevel"/>
    <w:tmpl w:val="55980B48"/>
    <w:lvl w:ilvl="0" w:tplc="783E4D42">
      <w:start w:val="3"/>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4E124FB6"/>
    <w:multiLevelType w:val="hybridMultilevel"/>
    <w:tmpl w:val="0AAE12AA"/>
    <w:lvl w:ilvl="0" w:tplc="F656E8FE">
      <w:start w:val="1"/>
      <w:numFmt w:val="bullet"/>
      <w:lvlText w:val="-"/>
      <w:lvlJc w:val="left"/>
      <w:pPr>
        <w:ind w:left="643" w:hanging="360"/>
      </w:pPr>
      <w:rPr>
        <w:rFonts w:ascii="Arial" w:eastAsiaTheme="minorHAnsi"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0AB6DA3"/>
    <w:multiLevelType w:val="hybridMultilevel"/>
    <w:tmpl w:val="8B769E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51044918"/>
    <w:multiLevelType w:val="hybridMultilevel"/>
    <w:tmpl w:val="A0B81F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5F5B028A"/>
    <w:multiLevelType w:val="hybridMultilevel"/>
    <w:tmpl w:val="438246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644D21F8"/>
    <w:multiLevelType w:val="hybridMultilevel"/>
    <w:tmpl w:val="AFD297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7AA611E3"/>
    <w:multiLevelType w:val="hybridMultilevel"/>
    <w:tmpl w:val="E724E1A2"/>
    <w:lvl w:ilvl="0" w:tplc="34CE2DD6">
      <w:start w:val="1"/>
      <w:numFmt w:val="decimal"/>
      <w:lvlText w:val="%1."/>
      <w:lvlJc w:val="left"/>
      <w:pPr>
        <w:ind w:left="2430" w:hanging="360"/>
      </w:pPr>
      <w:rPr>
        <w:rFonts w:hint="default"/>
      </w:rPr>
    </w:lvl>
    <w:lvl w:ilvl="1" w:tplc="04090019" w:tentative="1">
      <w:start w:val="1"/>
      <w:numFmt w:val="lowerLetter"/>
      <w:lvlText w:val="%2."/>
      <w:lvlJc w:val="left"/>
      <w:pPr>
        <w:ind w:left="3150" w:hanging="360"/>
      </w:pPr>
    </w:lvl>
    <w:lvl w:ilvl="2" w:tplc="0409001B" w:tentative="1">
      <w:start w:val="1"/>
      <w:numFmt w:val="lowerRoman"/>
      <w:lvlText w:val="%3."/>
      <w:lvlJc w:val="right"/>
      <w:pPr>
        <w:ind w:left="3870" w:hanging="180"/>
      </w:pPr>
    </w:lvl>
    <w:lvl w:ilvl="3" w:tplc="0409000F" w:tentative="1">
      <w:start w:val="1"/>
      <w:numFmt w:val="decimal"/>
      <w:lvlText w:val="%4."/>
      <w:lvlJc w:val="left"/>
      <w:pPr>
        <w:ind w:left="4590" w:hanging="360"/>
      </w:pPr>
    </w:lvl>
    <w:lvl w:ilvl="4" w:tplc="04090019" w:tentative="1">
      <w:start w:val="1"/>
      <w:numFmt w:val="lowerLetter"/>
      <w:lvlText w:val="%5."/>
      <w:lvlJc w:val="left"/>
      <w:pPr>
        <w:ind w:left="5310" w:hanging="360"/>
      </w:pPr>
    </w:lvl>
    <w:lvl w:ilvl="5" w:tplc="0409001B" w:tentative="1">
      <w:start w:val="1"/>
      <w:numFmt w:val="lowerRoman"/>
      <w:lvlText w:val="%6."/>
      <w:lvlJc w:val="right"/>
      <w:pPr>
        <w:ind w:left="6030" w:hanging="180"/>
      </w:pPr>
    </w:lvl>
    <w:lvl w:ilvl="6" w:tplc="0409000F" w:tentative="1">
      <w:start w:val="1"/>
      <w:numFmt w:val="decimal"/>
      <w:lvlText w:val="%7."/>
      <w:lvlJc w:val="left"/>
      <w:pPr>
        <w:ind w:left="6750" w:hanging="360"/>
      </w:pPr>
    </w:lvl>
    <w:lvl w:ilvl="7" w:tplc="04090019" w:tentative="1">
      <w:start w:val="1"/>
      <w:numFmt w:val="lowerLetter"/>
      <w:lvlText w:val="%8."/>
      <w:lvlJc w:val="left"/>
      <w:pPr>
        <w:ind w:left="7470" w:hanging="360"/>
      </w:pPr>
    </w:lvl>
    <w:lvl w:ilvl="8" w:tplc="0409001B" w:tentative="1">
      <w:start w:val="1"/>
      <w:numFmt w:val="lowerRoman"/>
      <w:lvlText w:val="%9."/>
      <w:lvlJc w:val="right"/>
      <w:pPr>
        <w:ind w:left="8190" w:hanging="180"/>
      </w:pPr>
    </w:lvl>
  </w:abstractNum>
  <w:abstractNum w:abstractNumId="16" w15:restartNumberingAfterBreak="0">
    <w:nsid w:val="7E7368ED"/>
    <w:multiLevelType w:val="hybridMultilevel"/>
    <w:tmpl w:val="42A064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
  </w:num>
  <w:num w:numId="2">
    <w:abstractNumId w:val="7"/>
  </w:num>
  <w:num w:numId="3">
    <w:abstractNumId w:val="13"/>
  </w:num>
  <w:num w:numId="4">
    <w:abstractNumId w:val="4"/>
  </w:num>
  <w:num w:numId="5">
    <w:abstractNumId w:val="8"/>
  </w:num>
  <w:num w:numId="6">
    <w:abstractNumId w:val="11"/>
  </w:num>
  <w:num w:numId="7">
    <w:abstractNumId w:val="6"/>
  </w:num>
  <w:num w:numId="8">
    <w:abstractNumId w:val="12"/>
  </w:num>
  <w:num w:numId="9">
    <w:abstractNumId w:val="14"/>
  </w:num>
  <w:num w:numId="10">
    <w:abstractNumId w:val="5"/>
  </w:num>
  <w:num w:numId="11">
    <w:abstractNumId w:val="16"/>
  </w:num>
  <w:num w:numId="12">
    <w:abstractNumId w:val="0"/>
  </w:num>
  <w:num w:numId="13">
    <w:abstractNumId w:val="10"/>
  </w:num>
  <w:num w:numId="14">
    <w:abstractNumId w:val="2"/>
  </w:num>
  <w:num w:numId="15">
    <w:abstractNumId w:val="9"/>
  </w:num>
  <w:num w:numId="16">
    <w:abstractNumId w:val="3"/>
  </w:num>
  <w:num w:numId="17">
    <w:abstractNumId w:val="1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Vinh Trần">
    <w15:presenceInfo w15:providerId="Windows Live" w15:userId="2ff08065599222c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trackRevisions/>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73413"/>
    <w:rsid w:val="000C23D2"/>
    <w:rsid w:val="00191666"/>
    <w:rsid w:val="00201DC0"/>
    <w:rsid w:val="00261827"/>
    <w:rsid w:val="0026508E"/>
    <w:rsid w:val="002A5543"/>
    <w:rsid w:val="002B5D09"/>
    <w:rsid w:val="002E2D8B"/>
    <w:rsid w:val="00445DF1"/>
    <w:rsid w:val="00460199"/>
    <w:rsid w:val="004A0790"/>
    <w:rsid w:val="005119A2"/>
    <w:rsid w:val="005D67CA"/>
    <w:rsid w:val="0062741A"/>
    <w:rsid w:val="006E18ED"/>
    <w:rsid w:val="007539BE"/>
    <w:rsid w:val="00773413"/>
    <w:rsid w:val="007E1D88"/>
    <w:rsid w:val="00891F20"/>
    <w:rsid w:val="00901C2B"/>
    <w:rsid w:val="00981C62"/>
    <w:rsid w:val="00A85CB8"/>
    <w:rsid w:val="00AB4B0B"/>
    <w:rsid w:val="00AD5B50"/>
    <w:rsid w:val="00AF550B"/>
    <w:rsid w:val="00AF6EE8"/>
    <w:rsid w:val="00B140B6"/>
    <w:rsid w:val="00B676BE"/>
    <w:rsid w:val="00BA0D84"/>
    <w:rsid w:val="00BC35F3"/>
    <w:rsid w:val="00BE160D"/>
    <w:rsid w:val="00C34A1C"/>
    <w:rsid w:val="00C34C0D"/>
    <w:rsid w:val="00C43427"/>
    <w:rsid w:val="00C83D32"/>
    <w:rsid w:val="00C87448"/>
    <w:rsid w:val="00CB5D53"/>
    <w:rsid w:val="00D356FE"/>
    <w:rsid w:val="00D8566B"/>
    <w:rsid w:val="00D942D6"/>
    <w:rsid w:val="00DF0566"/>
    <w:rsid w:val="00E011DB"/>
    <w:rsid w:val="00E615BE"/>
    <w:rsid w:val="00E911DE"/>
    <w:rsid w:val="00EB491F"/>
    <w:rsid w:val="00F86CCE"/>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E19EE2"/>
  <w15:docId w15:val="{6241B1FC-FCBB-438E-BF59-615E72EF43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3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615BE"/>
    <w:rPr>
      <w:lang w:val="vi-V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773413"/>
    <w:pPr>
      <w:spacing w:after="0" w:line="240" w:lineRule="auto"/>
    </w:pPr>
  </w:style>
  <w:style w:type="paragraph" w:styleId="ListParagraph">
    <w:name w:val="List Paragraph"/>
    <w:basedOn w:val="Normal"/>
    <w:uiPriority w:val="34"/>
    <w:qFormat/>
    <w:rsid w:val="00773413"/>
    <w:pPr>
      <w:ind w:left="720"/>
      <w:contextualSpacing/>
    </w:pPr>
  </w:style>
  <w:style w:type="paragraph" w:styleId="NormalWeb">
    <w:name w:val="Normal (Web)"/>
    <w:basedOn w:val="Normal"/>
    <w:uiPriority w:val="99"/>
    <w:unhideWhenUsed/>
    <w:rsid w:val="00E615BE"/>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Hyperlink">
    <w:name w:val="Hyperlink"/>
    <w:basedOn w:val="DefaultParagraphFont"/>
    <w:uiPriority w:val="99"/>
    <w:unhideWhenUsed/>
    <w:rsid w:val="00C34A1C"/>
    <w:rPr>
      <w:color w:val="0563C1" w:themeColor="hyperlink"/>
      <w:u w:val="single"/>
    </w:rPr>
  </w:style>
  <w:style w:type="paragraph" w:styleId="BalloonText">
    <w:name w:val="Balloon Text"/>
    <w:basedOn w:val="Normal"/>
    <w:link w:val="BalloonTextChar"/>
    <w:uiPriority w:val="99"/>
    <w:semiHidden/>
    <w:unhideWhenUsed/>
    <w:rsid w:val="00CB5D5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B5D53"/>
    <w:rPr>
      <w:rFonts w:ascii="Tahoma" w:hAnsi="Tahoma" w:cs="Tahoma"/>
      <w:sz w:val="16"/>
      <w:szCs w:val="16"/>
      <w:lang w:val="vi-V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microsoft.com/office/2011/relationships/people" Target="people.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5" Type="http://schemas.openxmlformats.org/officeDocument/2006/relationships/image" Target="media/image1.jfif"/><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theme" Target="theme/theme1.xml"/><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115</TotalTime>
  <Pages>1</Pages>
  <Words>1538</Words>
  <Characters>8769</Characters>
  <Application>Microsoft Office Word</Application>
  <DocSecurity>0</DocSecurity>
  <Lines>73</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10287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Quân</dc:creator>
  <cp:keywords/>
  <dc:description/>
  <cp:lastModifiedBy>Vinh Trần</cp:lastModifiedBy>
  <cp:revision>9</cp:revision>
  <dcterms:created xsi:type="dcterms:W3CDTF">2021-07-27T07:24:00Z</dcterms:created>
  <dcterms:modified xsi:type="dcterms:W3CDTF">2021-07-30T02:51:00Z</dcterms:modified>
</cp:coreProperties>
</file>